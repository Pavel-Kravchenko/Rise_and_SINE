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27905" w:rsidRDefault="00BC0678">
      <w:r>
        <w:rPr>
          <w:noProof/>
        </w:rPr>
        <w:drawing>
          <wp:inline distT="0" distB="0" distL="0" distR="0">
            <wp:extent cx="5731510" cy="7334885"/>
            <wp:effectExtent l="0" t="0" r="0" b="5715"/>
            <wp:docPr id="106532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29319" name="Picture 106532931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05" w:rsidRDefault="00D27905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Supplementary Figure 1.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The definition of pan-ZGA genes, intersection of pan-ZGA genes with orphan nuclear receptors-regulated, OBOX-regulated and DUX-regulated genes, and association of repetitive elements upstream of genes with chromatin accessibility and transcription changes.</w:t>
      </w:r>
    </w:p>
    <w:p w:rsidR="00D27905" w:rsidRDefault="00000000">
      <w:pPr>
        <w:spacing w:line="276" w:lineRule="auto"/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(A)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Venn diagram of ZGA list intersections grouped by mouse strain background. The core intersection consists of 200 ZGA genes. Overlaps comprising the pan-ZGA genes list are indicated by white circles. The pan-ZGA genes list consists of 542 genes (see methods below).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(B) </w:t>
      </w:r>
      <w:r>
        <w:rPr>
          <w:rFonts w:ascii="Times New Roman" w:eastAsia="Times New Roman" w:hAnsi="Times New Roman" w:cs="Times New Roman"/>
          <w:sz w:val="22"/>
          <w:szCs w:val="22"/>
        </w:rPr>
        <w:t>Pan-ZGA genes are partially controlled by orphan nuclear receptors (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), OBOX and DUX. Pan-ZGA genes intersect with </w:t>
      </w:r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 xml:space="preserve">85% of overlapped downregulated genes upon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OBOX or DUX perturbation, leaving 15% of genes regulated by currently unknown factors. The former category is comprised of 78% regulated by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40% regulated by OBOX, and 4.6% regulated by DUX.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and OBOX together regulate 34% of pan-ZGA genes.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(C)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The intersection between pan-ZGA genes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-regulated, OBOX-regulated and DUX-regulated genes. Notably, NR5A2, FOXR1, and SPIC TFs are present in the complete intersection between all four categories (N=16). The split bar is indicated by the tilted double line. To determine the overlap between pan-ZGA genes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-controlled, OBOX-controlled and DUX-controlled genes, the pan-ZGA list was intersected with publicly available perturbation records using published thresholds for downregulated genes. Downregulated genes in NR5A2 knockdown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chemically inhibited with SR1848 2-cell embryos</w:t>
      </w:r>
      <w:hyperlink r:id="rId5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were defined as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OrphNRs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-controlled genes.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OBOX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knockout</w:t>
      </w:r>
      <w:hyperlink r:id="rId6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2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and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DUX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knockout</w:t>
      </w:r>
      <w:hyperlink r:id="rId7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3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downregulated genes were used without modifications.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(D)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1.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accumulation of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upstream to pan-ZGA genes.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abundance 8000 (8k) bp upstream to ZGA genes TSSs. To allow unbiased comparisons between non-ZGA and pa6n-ZGA gene groups, a 10-fold split with randomly sampled 52 genes in each batch was performed. The folds were centered by a median. The diamond represents a mean.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values are reported for two-sided Welch's t-test for unequal variances (N=52). A comparably lower significant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ERVL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accumulation within 8k bp upstream to pan-ZGA genes TSSs was observed (on average 1.4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retrotransposable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element (RE) upstream of pan-ZGA compared to 0.3 RE upstream of non-ZGA,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value = 6.49e-08). According to this, the fraction RE upstream of pan-ZGA genes to non-ZGA genes is similar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and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ERVL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with the latter being slightly more abundantly located: 3.3 and 4.7, respectively. No enrichment was observed for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ERVL-</w:t>
      </w:r>
      <w:proofErr w:type="spellStart"/>
      <w:r>
        <w:rPr>
          <w:rFonts w:ascii="Times New Roman" w:eastAsia="Times New Roman" w:hAnsi="Times New Roman" w:cs="Times New Roman"/>
          <w:i/>
          <w:sz w:val="22"/>
          <w:szCs w:val="22"/>
        </w:rPr>
        <w:t>MaLR</w:t>
      </w:r>
      <w:proofErr w:type="spellEnd"/>
      <w:r>
        <w:rPr>
          <w:rFonts w:ascii="Times New Roman" w:eastAsia="Times New Roman" w:hAnsi="Times New Roman" w:cs="Times New Roman"/>
          <w:i/>
          <w:sz w:val="22"/>
          <w:szCs w:val="22"/>
        </w:rPr>
        <w:t>.</w:t>
      </w: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2.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distribution of distances between centers of closest NR5A2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CUT&amp;Tag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and OBOX3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Stacc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-seq peaks. Please note that OBOX3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Stacc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>-seq was performed on OBOX3-FLAG overexpressing 2-cell embryos</w:t>
      </w:r>
      <w:hyperlink r:id="rId8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2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and NR5A2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CUT&amp;Tag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was performed to detect endogenous NR5A2 in wild-type 2-cell embryos</w:t>
      </w:r>
      <w:hyperlink r:id="rId9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No distant associations are observed beyond 1000 bp cut-off.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3.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The overlap of the 2299 peak pairs identified in (2) with repetitive elements.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4. </w:t>
      </w:r>
      <w:r>
        <w:rPr>
          <w:rFonts w:ascii="Times New Roman" w:eastAsia="Times New Roman" w:hAnsi="Times New Roman" w:cs="Times New Roman"/>
          <w:sz w:val="22"/>
          <w:szCs w:val="22"/>
        </w:rPr>
        <w:t>TFIIIC motifs (boxes A and B) overlap with OBOX (motif #5) and NR5A2 (motif #1) transcription factor binding sites</w:t>
      </w:r>
      <w:hyperlink r:id="rId10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4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(E) </w:t>
      </w:r>
      <w:r>
        <w:rPr>
          <w:rFonts w:ascii="Times New Roman" w:eastAsia="Times New Roman" w:hAnsi="Times New Roman" w:cs="Times New Roman"/>
          <w:sz w:val="22"/>
          <w:szCs w:val="22"/>
        </w:rPr>
        <w:t>Correlation between normalized number of repetitive elements (REs) (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LINE-1 (L1)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ERVL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ERV1</w:t>
      </w:r>
      <w:r>
        <w:rPr>
          <w:rFonts w:ascii="Times New Roman" w:eastAsia="Times New Roman" w:hAnsi="Times New Roman" w:cs="Times New Roman"/>
          <w:sz w:val="22"/>
          <w:szCs w:val="22"/>
        </w:rPr>
        <w:t>) and chromatin accessibility identified by Omni-ATAC-seq</w:t>
      </w:r>
      <w:hyperlink r:id="rId11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8000 bp upstream of pan-ZGA (orange) and non-ZGA (black) genes. First, the number of REs was normalized to the total number of REs of the type. Next, both scales were min-max normalized. RepeatMasker</w:t>
      </w:r>
      <w:hyperlink r:id="rId12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5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annotation for mm10, </w:t>
      </w:r>
      <w:r>
        <w:rPr>
          <w:rFonts w:ascii="Times New Roman" w:eastAsia="Times New Roman" w:hAnsi="Times New Roman" w:cs="Times New Roman"/>
          <w:i/>
          <w:sz w:val="22"/>
          <w:szCs w:val="22"/>
          <w:highlight w:val="white"/>
        </w:rPr>
        <w:t>Mus musculus</w:t>
      </w: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 GRCm38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annotation,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pybedtools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0.9.0 (Ref.</w:t>
      </w:r>
      <w:hyperlink r:id="rId13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6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) were used to estimate the accumulation of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REs.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Omni-ATAC-seq data was analyzed as previously described</w:t>
      </w:r>
      <w:hyperlink r:id="rId14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(F) </w:t>
      </w:r>
      <w:r>
        <w:rPr>
          <w:rFonts w:ascii="Times New Roman" w:eastAsia="Times New Roman" w:hAnsi="Times New Roman" w:cs="Times New Roman"/>
          <w:sz w:val="22"/>
          <w:szCs w:val="22"/>
        </w:rPr>
        <w:t>Correlation between the number of REs (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LINE-1 (L1)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ERVL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ERVK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ERV1</w:t>
      </w:r>
      <w:r>
        <w:rPr>
          <w:rFonts w:ascii="Times New Roman" w:eastAsia="Times New Roman" w:hAnsi="Times New Roman" w:cs="Times New Roman"/>
          <w:sz w:val="22"/>
          <w:szCs w:val="22"/>
        </w:rPr>
        <w:t>) with 2-cell to zygote log2 fold change of all transcripts identified by developmental RNA-seq</w:t>
      </w:r>
      <w:hyperlink r:id="rId15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(data is binned). The number of REs was normalized to the total number of REs of the type. Spearman correlation coefficient ρ with associated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value is reported for each RE in the legend. The coefficient was calculated using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Spearmanr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function from the Stats module of SciPy 1.9.3 (</w:t>
      </w:r>
      <w:r>
        <w:rPr>
          <w:rFonts w:ascii="Times New Roman" w:eastAsia="Times New Roman" w:hAnsi="Times New Roman" w:cs="Times New Roman"/>
          <w:sz w:val="22"/>
          <w:szCs w:val="22"/>
          <w:highlight w:val="yellow"/>
        </w:rPr>
        <w:t>Ref.</w:t>
      </w:r>
      <w:hyperlink r:id="rId16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highlight w:val="yellow"/>
            <w:vertAlign w:val="superscript"/>
          </w:rPr>
          <w:t>7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). Analogous counting of repetitive elements with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pybedtools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as in (D) was applied to examine the correlation of the number of REs with RNA-seq transcription data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.</w:t>
      </w:r>
    </w:p>
    <w:p w:rsidR="00D27905" w:rsidRDefault="00D27905">
      <w:pPr>
        <w:spacing w:line="276" w:lineRule="auto"/>
        <w:jc w:val="both"/>
        <w:rPr>
          <w:rFonts w:ascii="Calibri" w:eastAsia="Calibri" w:hAnsi="Calibri" w:cs="Calibri"/>
        </w:rPr>
      </w:pP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Code availability</w:t>
      </w: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All the code and secondary data generated in this study are available on GitHub: </w:t>
      </w:r>
      <w:hyperlink r:id="rId17">
        <w:r>
          <w:rPr>
            <w:rFonts w:ascii="Times New Roman" w:eastAsia="Times New Roman" w:hAnsi="Times New Roman" w:cs="Times New Roman"/>
            <w:color w:val="0000FF"/>
            <w:sz w:val="22"/>
            <w:szCs w:val="22"/>
            <w:highlight w:val="white"/>
            <w:u w:val="single"/>
          </w:rPr>
          <w:t>https://github.com/Pavel-Kravchenko/Rise_and_SINE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.</w:t>
      </w:r>
    </w:p>
    <w:p w:rsidR="00D27905" w:rsidRDefault="00D27905">
      <w:p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Data availability statement </w:t>
      </w: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The RNA-seq datasets used in this study were obtained using the following GSE accession numbers: GSE178638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(Ref.</w:t>
      </w:r>
      <w:hyperlink r:id="rId18">
        <w:r w:rsidRPr="00BC0678"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  <w:lang w:val="de-DE"/>
          </w:rPr>
          <w:t>1</w:t>
        </w:r>
      </w:hyperlink>
      <w:r w:rsidRPr="00BC0678">
        <w:rPr>
          <w:rFonts w:ascii="Times New Roman" w:eastAsia="Times New Roman" w:hAnsi="Times New Roman" w:cs="Times New Roman"/>
          <w:sz w:val="22"/>
          <w:szCs w:val="22"/>
          <w:highlight w:val="white"/>
          <w:lang w:val="de-DE"/>
        </w:rPr>
        <w:t>), GSE215813</w:t>
      </w:r>
      <w:r w:rsidRPr="00BC0678">
        <w:rPr>
          <w:rFonts w:ascii="Times New Roman" w:eastAsia="Times New Roman" w:hAnsi="Times New Roman" w:cs="Times New Roman"/>
          <w:sz w:val="22"/>
          <w:szCs w:val="22"/>
          <w:lang w:val="de-DE"/>
        </w:rPr>
        <w:t xml:space="preserve"> (Ref.</w:t>
      </w:r>
      <w:hyperlink r:id="rId19">
        <w:r w:rsidRPr="00BC0678"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  <w:lang w:val="de-DE"/>
          </w:rPr>
          <w:t>2</w:t>
        </w:r>
      </w:hyperlink>
      <w:r w:rsidRPr="00BC0678">
        <w:rPr>
          <w:rFonts w:ascii="Times New Roman" w:eastAsia="Times New Roman" w:hAnsi="Times New Roman" w:cs="Times New Roman"/>
          <w:sz w:val="22"/>
          <w:szCs w:val="22"/>
          <w:highlight w:val="white"/>
          <w:lang w:val="de-DE"/>
        </w:rPr>
        <w:t>), GSE121746</w:t>
      </w:r>
      <w:r w:rsidRPr="00BC0678">
        <w:rPr>
          <w:rFonts w:ascii="Times New Roman" w:eastAsia="Times New Roman" w:hAnsi="Times New Roman" w:cs="Times New Roman"/>
          <w:sz w:val="22"/>
          <w:szCs w:val="22"/>
          <w:lang w:val="de-DE"/>
        </w:rPr>
        <w:t xml:space="preserve"> (Ref.</w:t>
      </w:r>
      <w:hyperlink r:id="rId20">
        <w:r w:rsidRPr="00BC0678"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  <w:lang w:val="de-DE"/>
          </w:rPr>
          <w:t>3</w:t>
        </w:r>
      </w:hyperlink>
      <w:r w:rsidRPr="00BC0678">
        <w:rPr>
          <w:rFonts w:ascii="Times New Roman" w:eastAsia="Times New Roman" w:hAnsi="Times New Roman" w:cs="Times New Roman"/>
          <w:sz w:val="22"/>
          <w:szCs w:val="22"/>
          <w:highlight w:val="white"/>
          <w:lang w:val="de-DE"/>
        </w:rPr>
        <w:t>), GSE45719</w:t>
      </w:r>
      <w:r w:rsidRPr="00BC0678">
        <w:rPr>
          <w:rFonts w:ascii="Times New Roman" w:eastAsia="Times New Roman" w:hAnsi="Times New Roman" w:cs="Times New Roman"/>
          <w:sz w:val="22"/>
          <w:szCs w:val="22"/>
          <w:lang w:val="de-DE"/>
        </w:rPr>
        <w:t xml:space="preserve"> (Ref.</w:t>
      </w:r>
      <w:hyperlink r:id="rId21">
        <w:r w:rsidRPr="00BC0678"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  <w:lang w:val="de-DE"/>
          </w:rPr>
          <w:t>8</w:t>
        </w:r>
      </w:hyperlink>
      <w:r w:rsidRPr="00BC0678">
        <w:rPr>
          <w:rFonts w:ascii="Times New Roman" w:eastAsia="Times New Roman" w:hAnsi="Times New Roman" w:cs="Times New Roman"/>
          <w:sz w:val="22"/>
          <w:szCs w:val="22"/>
          <w:highlight w:val="white"/>
          <w:lang w:val="de-DE"/>
        </w:rPr>
        <w:t>), GSE71257</w:t>
      </w:r>
      <w:r w:rsidRPr="00BC0678">
        <w:rPr>
          <w:rFonts w:ascii="Times New Roman" w:eastAsia="Times New Roman" w:hAnsi="Times New Roman" w:cs="Times New Roman"/>
          <w:sz w:val="22"/>
          <w:szCs w:val="22"/>
          <w:lang w:val="de-DE"/>
        </w:rPr>
        <w:t xml:space="preserve"> (Ref.</w:t>
      </w:r>
      <w:hyperlink r:id="rId22">
        <w:r w:rsidRPr="00BC0678"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  <w:lang w:val="de-DE"/>
          </w:rPr>
          <w:t>9</w:t>
        </w:r>
      </w:hyperlink>
      <w:r w:rsidRPr="00BC0678">
        <w:rPr>
          <w:rFonts w:ascii="Times New Roman" w:eastAsia="Times New Roman" w:hAnsi="Times New Roman" w:cs="Times New Roman"/>
          <w:sz w:val="22"/>
          <w:szCs w:val="22"/>
          <w:highlight w:val="white"/>
          <w:lang w:val="de-DE"/>
        </w:rPr>
        <w:t xml:space="preserve">), </w:t>
      </w:r>
      <w:r w:rsidRPr="00BC0678">
        <w:rPr>
          <w:rFonts w:ascii="Times New Roman" w:eastAsia="Times New Roman" w:hAnsi="Times New Roman" w:cs="Times New Roman"/>
          <w:sz w:val="22"/>
          <w:szCs w:val="22"/>
          <w:highlight w:val="white"/>
          <w:lang w:val="de-DE"/>
        </w:rPr>
        <w:lastRenderedPageBreak/>
        <w:t>GSE66582</w:t>
      </w:r>
      <w:r w:rsidRPr="00BC0678">
        <w:rPr>
          <w:rFonts w:ascii="Times New Roman" w:eastAsia="Times New Roman" w:hAnsi="Times New Roman" w:cs="Times New Roman"/>
          <w:sz w:val="22"/>
          <w:szCs w:val="22"/>
          <w:lang w:val="de-DE"/>
        </w:rPr>
        <w:t xml:space="preserve"> (</w:t>
      </w:r>
      <w:proofErr w:type="spellStart"/>
      <w:r w:rsidRPr="00BC0678">
        <w:rPr>
          <w:rFonts w:ascii="Times New Roman" w:eastAsia="Times New Roman" w:hAnsi="Times New Roman" w:cs="Times New Roman"/>
          <w:sz w:val="22"/>
          <w:szCs w:val="22"/>
          <w:lang w:val="de-DE"/>
        </w:rPr>
        <w:t>Ref</w:t>
      </w:r>
      <w:proofErr w:type="spellEnd"/>
      <w:r w:rsidRPr="00BC0678">
        <w:rPr>
          <w:rFonts w:ascii="Times New Roman" w:eastAsia="Times New Roman" w:hAnsi="Times New Roman" w:cs="Times New Roman"/>
          <w:sz w:val="22"/>
          <w:szCs w:val="22"/>
          <w:lang w:val="de-DE"/>
        </w:rPr>
        <w:t>.</w:t>
      </w:r>
      <w:hyperlink r:id="rId23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10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), GSE71434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(Ref.</w:t>
      </w:r>
      <w:hyperlink r:id="rId24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11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), GSE134832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(Ref.</w:t>
      </w:r>
      <w:hyperlink r:id="rId25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12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). The ATAC-seq dataset was obtained using GSE178234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(Ref.</w:t>
      </w:r>
      <w:hyperlink r:id="rId26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) accession number. The secondary data generated in this study, supporting the findings, are available on GitHub. </w:t>
      </w:r>
    </w:p>
    <w:p w:rsidR="00D27905" w:rsidRDefault="00D27905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Data processing and visualization</w:t>
      </w: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Publicly available RNA-seq datasets were downloaded from GEO database with NCBI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sratoolkit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3.0.7 (Ref.</w:t>
      </w:r>
      <w:hyperlink r:id="rId27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13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>). RNA-seq data analysis was performed as previously described</w:t>
      </w:r>
      <w:hyperlink r:id="rId28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The data were trimmed by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TrimGalore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0.6.10 (Ref.</w:t>
      </w:r>
      <w:hyperlink r:id="rId29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14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) with default settings and --quality 20, --trim-n flags. Trimmed paired-end and single reads were pseudo-aligned by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Kallisto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0.46.2 (Ref.</w:t>
      </w:r>
      <w:hyperlink r:id="rId30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15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) with -b 100 </w:t>
      </w:r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flag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to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Mus musculus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(mm10)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Ensembl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v96 transcriptome. Reads and abundances were imported to R 4.2.1 by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tximport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1.24.0 (Ref.</w:t>
      </w:r>
      <w:hyperlink r:id="rId31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16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>) and compared between developmental stages with DESeq2 1.36.0 (Ref.</w:t>
      </w:r>
      <w:hyperlink r:id="rId32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17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). </w:t>
      </w:r>
    </w:p>
    <w:p w:rsidR="00D27905" w:rsidRDefault="00D27905">
      <w:pPr>
        <w:spacing w:line="276" w:lineRule="auto"/>
        <w:jc w:val="both"/>
        <w:rPr>
          <w:rFonts w:ascii="Times New Roman" w:eastAsia="Times New Roman" w:hAnsi="Times New Roman" w:cs="Times New Roman"/>
          <w:b/>
          <w:i/>
          <w:sz w:val="22"/>
          <w:szCs w:val="22"/>
        </w:rPr>
      </w:pP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Selection of ZGA genes </w:t>
      </w: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A gene list for every dataset was obtained from gene expression comparison between zygotes (20-28 hours post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hCG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injection) and to 2-cell stage (39-48 hours post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hCG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injection) embryos. Genes were initially filtered by FPKM to assure genuine robust expression comparison with FPKM&gt;2 and FPKM&gt;5 for the zygote and the 2-cell stage, respectively. ZGA genes were selected as genes with a minimum 4-fold increase (FDR=0.05) in expression from the zygote to the 2-cell embryonic stage. Mouse strain-specific datasets were pre-united in the case of pure background and pre-intersected in the case of mixed background. The core ZGA list was obtained by an intersection of upregulated genes in all strains. The pan-ZGA list was obtained by uniting the core list with a union of all intersections of ZGA genes in all datasets except one, analogous to leave-one-out strategy</w:t>
      </w:r>
      <w:hyperlink r:id="rId33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18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(see below, ‘Formula’). The described approach allowed to account for strain or experiment variation and to integrate ZGA genes that would have been excluded with a direct intersection. Supporting tables with accession numbers and gene lists are provided as Supplementary table 1 and on GitHub.</w:t>
      </w:r>
    </w:p>
    <w:p w:rsidR="00D27905" w:rsidRDefault="00D27905">
      <w:p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  <w:highlight w:val="white"/>
        </w:rPr>
        <w:t>Formula. Selection of pan-ZGA genes  </w:t>
      </w:r>
    </w:p>
    <w:p w:rsidR="00D27905" w:rsidRDefault="00000000">
      <w:pPr>
        <w:spacing w:line="276" w:lineRule="auto"/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The union of the intersection of all individual ZGA gene lists in </w:t>
      </w:r>
      <w:r>
        <w:rPr>
          <w:rFonts w:ascii="Cambria Math" w:eastAsia="Cambria Math" w:hAnsi="Cambria Math" w:cs="Cambria Math"/>
          <w:sz w:val="22"/>
          <w:szCs w:val="22"/>
          <w:highlight w:val="white"/>
        </w:rPr>
        <w:t>𝔸</w:t>
      </w:r>
      <w:proofErr w:type="gramStart"/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>={</w:t>
      </w:r>
      <w:proofErr w:type="gramEnd"/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Z1, Z2, …, Zn} with the union of intersections of all individual ZGA gene lists but one indexed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as </w:t>
      </w:r>
      <w:r>
        <w:rPr>
          <w:rFonts w:ascii="Times New Roman" w:eastAsia="Times New Roman" w:hAnsi="Times New Roman" w:cs="Times New Roman"/>
          <w:i/>
          <w:sz w:val="22"/>
          <w:szCs w:val="22"/>
          <w:highlight w:val="white"/>
        </w:rPr>
        <w:t>k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, where </w:t>
      </w:r>
      <w:r>
        <w:rPr>
          <w:rFonts w:ascii="Times New Roman" w:eastAsia="Times New Roman" w:hAnsi="Times New Roman" w:cs="Times New Roman"/>
          <w:i/>
          <w:sz w:val="22"/>
          <w:szCs w:val="22"/>
          <w:highlight w:val="white"/>
        </w:rPr>
        <w:t xml:space="preserve">k </w:t>
      </w: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is every ZGA list from </w:t>
      </w:r>
      <w:r>
        <w:rPr>
          <w:rFonts w:ascii="Cambria Math" w:eastAsia="Cambria Math" w:hAnsi="Cambria Math" w:cs="Cambria Math"/>
          <w:sz w:val="22"/>
          <w:szCs w:val="22"/>
          <w:highlight w:val="white"/>
        </w:rPr>
        <w:t>𝔸</w:t>
      </w: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. Pan-ZGA genes of 2, 3, …, n-1 degree could be produced similarly, excluding 2, 3, …, n-1 </w:t>
      </w:r>
      <w:r>
        <w:rPr>
          <w:rFonts w:ascii="Times New Roman" w:eastAsia="Times New Roman" w:hAnsi="Times New Roman" w:cs="Times New Roman"/>
          <w:i/>
          <w:sz w:val="22"/>
          <w:szCs w:val="22"/>
          <w:highlight w:val="white"/>
        </w:rPr>
        <w:t>k</w:t>
      </w: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 datasets, respectively. The first argument of the intersection of all individual ZGA gene lists was isolated to introduce the core ZGA list explicitly.</w:t>
      </w:r>
    </w:p>
    <w:p w:rsidR="00D27905" w:rsidRPr="00BC0678" w:rsidRDefault="00BC0678">
      <w:pPr>
        <w:spacing w:line="276" w:lineRule="auto"/>
        <w:jc w:val="both"/>
        <w:rPr>
          <w:color w:val="202124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  <w:color w:val="202124"/>
              <w:shd w:val="clear" w:color="auto" w:fill="FFFFFF"/>
            </w:rPr>
            <m:t>Pan</m:t>
          </m:r>
          <m:r>
            <m:rPr>
              <m:sty m:val="p"/>
            </m:rPr>
            <w:rPr>
              <w:rFonts w:ascii="Cambria Math" w:hAnsi="Cambria Math"/>
              <w:color w:val="202124"/>
              <w:shd w:val="clear" w:color="auto" w:fill="FFFFFF"/>
            </w:rPr>
            <m:t>-Z</m:t>
          </m:r>
          <m:r>
            <m:rPr>
              <m:sty m:val="p"/>
            </m:rPr>
            <w:rPr>
              <w:rFonts w:ascii="Cambria Math" w:hAnsi="Cambria Math" w:hint="eastAsia"/>
              <w:color w:val="202124"/>
              <w:shd w:val="clear" w:color="auto" w:fill="FFFFFF"/>
            </w:rPr>
            <m:t>GA</m:t>
          </m:r>
          <m:r>
            <m:rPr>
              <m:sty m:val="p"/>
            </m:rPr>
            <w:rPr>
              <w:rFonts w:ascii="Cambria Math" w:hAnsi="Cambria Math"/>
              <w:color w:val="202124"/>
              <w:shd w:val="clear" w:color="auto" w:fill="FFFFFF"/>
            </w:rPr>
            <m:t xml:space="preserve"> gene l</m:t>
          </m:r>
          <m:r>
            <m:rPr>
              <m:sty m:val="p"/>
            </m:rPr>
            <w:rPr>
              <w:rFonts w:ascii="Cambria Math" w:hAnsi="Cambria Math" w:hint="eastAsia"/>
              <w:color w:val="202124"/>
              <w:shd w:val="clear" w:color="auto" w:fill="FFFFFF"/>
            </w:rPr>
            <m:t>ist</m:t>
          </m:r>
          <m:r>
            <w:rPr>
              <w:rFonts w:ascii="Cambria Math" w:hAnsi="Cambria Math" w:hint="eastAsia"/>
              <w:color w:val="202124"/>
              <w:shd w:val="clear" w:color="auto" w:fill="FFFFFF"/>
            </w:rPr>
            <m:t>=</m:t>
          </m:r>
          <m:r>
            <m:rPr>
              <m:lit/>
            </m:rPr>
            <w:rPr>
              <w:rFonts w:ascii="Cambria Math" w:hAnsi="Cambria Math" w:hint="eastAsia"/>
              <w:color w:val="202124"/>
              <w:shd w:val="clear" w:color="auto" w:fill="FFFFFF"/>
            </w:rPr>
            <m:t>{</m:t>
          </m:r>
          <m:nary>
            <m:naryPr>
              <m:chr m:val="⋂"/>
              <m:ctrlPr>
                <w:ins w:id="0" w:author="Microsoft Office User" w:date="2024-07-29T16:57:00Z" w16du:dateUtc="2024-07-29T14:57:00Z">
                  <w:rPr>
                    <w:rFonts w:ascii="Cambria Math" w:hAnsi="Cambria Math"/>
                    <w:color w:val="202124"/>
                    <w:shd w:val="clear" w:color="auto" w:fill="FFFFFF"/>
                  </w:rPr>
                </w:ins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color w:val="202124"/>
                  <w:shd w:val="clear" w:color="auto" w:fill="FFFFFF"/>
                </w:rPr>
                <m:t>α</m:t>
              </m:r>
              <m:r>
                <w:rPr>
                  <w:rFonts w:ascii="Cambria Math" w:hAnsi="Cambria Math" w:hint="eastAsia"/>
                  <w:color w:val="202124"/>
                  <w:shd w:val="clear" w:color="auto" w:fill="FFFFFF"/>
                </w:rPr>
                <m:t>=1</m:t>
              </m:r>
              <m:ctrlPr>
                <w:ins w:id="1" w:author="Microsoft Office User" w:date="2024-07-29T16:57:00Z" w16du:dateUtc="2024-07-29T14:57:00Z">
                  <w:rPr>
                    <w:rFonts w:ascii="Cambria Math" w:hAnsi="Cambria Math"/>
                    <w:i/>
                    <w:color w:val="202124"/>
                    <w:shd w:val="clear" w:color="auto" w:fill="FFFFFF"/>
                  </w:rPr>
                </w:ins>
              </m:ctrlPr>
            </m:sub>
            <m:sup>
              <m:r>
                <m:rPr>
                  <m:scr m:val="double-struck"/>
                </m:rPr>
                <w:rPr>
                  <w:rFonts w:ascii="Cambria Math" w:hAnsi="Cambria Math" w:hint="eastAsia"/>
                  <w:color w:val="202124"/>
                  <w:shd w:val="clear" w:color="auto" w:fill="FFFFFF"/>
                </w:rPr>
                <m:t>A</m:t>
              </m:r>
              <m:ctrlPr>
                <w:ins w:id="2" w:author="Microsoft Office User" w:date="2024-07-29T16:57:00Z" w16du:dateUtc="2024-07-29T14:57:00Z">
                  <w:rPr>
                    <w:rFonts w:ascii="Cambria Math" w:hAnsi="Cambria Math"/>
                    <w:i/>
                    <w:color w:val="202124"/>
                    <w:shd w:val="clear" w:color="auto" w:fill="FFFFFF"/>
                  </w:rPr>
                </w:ins>
              </m:ctrlPr>
            </m:sup>
            <m:e>
              <m:r>
                <w:rPr>
                  <w:rFonts w:ascii="Cambria Math" w:hAnsi="Cambria Math" w:hint="eastAsia"/>
                  <w:color w:val="202124"/>
                  <w:shd w:val="clear" w:color="auto" w:fill="FFFFFF"/>
                </w:rPr>
                <m:t>Z</m:t>
              </m:r>
              <m:ctrlPr>
                <w:ins w:id="3" w:author="Microsoft Office User" w:date="2024-07-29T16:57:00Z" w16du:dateUtc="2024-07-29T14:57:00Z">
                  <w:rPr>
                    <w:rFonts w:ascii="Cambria Math" w:hAnsi="Cambria Math"/>
                    <w:i/>
                    <w:color w:val="202124"/>
                    <w:shd w:val="clear" w:color="auto" w:fill="FFFFFF"/>
                  </w:rPr>
                </w:ins>
              </m:ctrlPr>
            </m:e>
          </m:nary>
          <m:r>
            <m:rPr>
              <m:sty m:val="p"/>
            </m:rPr>
            <w:rPr>
              <w:rFonts w:ascii="Cambria Math" w:hAnsi="Cambria Math"/>
              <w:color w:val="202124"/>
              <w:shd w:val="clear" w:color="auto" w:fill="FFFFFF"/>
            </w:rPr>
            <m:t>α</m:t>
          </m:r>
          <m:r>
            <m:rPr>
              <m:lit/>
            </m:rPr>
            <w:rPr>
              <w:rFonts w:ascii="Cambria Math" w:hAnsi="Cambria Math" w:hint="eastAsia"/>
              <w:color w:val="202124"/>
              <w:shd w:val="clear" w:color="auto" w:fill="FFFFFF"/>
            </w:rPr>
            <m:t>}</m:t>
          </m:r>
          <m:nary>
            <m:naryPr>
              <m:chr m:val="⋃"/>
              <m:subHide m:val="1"/>
              <m:supHide m:val="1"/>
              <m:ctrlPr>
                <w:ins w:id="4" w:author="Microsoft Office User" w:date="2024-07-29T16:57:00Z" w16du:dateUtc="2024-07-29T14:57:00Z">
                  <w:rPr>
                    <w:rFonts w:ascii="Cambria Math" w:hAnsi="Cambria Math"/>
                    <w:color w:val="202124"/>
                    <w:shd w:val="clear" w:color="auto" w:fill="FFFFFF"/>
                  </w:rPr>
                </w:ins>
              </m:ctrlPr>
            </m:naryPr>
            <m:sub>
              <m:ctrlPr>
                <w:ins w:id="5" w:author="Microsoft Office User" w:date="2024-07-29T16:57:00Z" w16du:dateUtc="2024-07-29T14:57:00Z">
                  <w:rPr>
                    <w:rFonts w:ascii="Cambria Math" w:hAnsi="Cambria Math"/>
                    <w:i/>
                    <w:color w:val="202124"/>
                    <w:shd w:val="clear" w:color="auto" w:fill="FFFFFF"/>
                  </w:rPr>
                </w:ins>
              </m:ctrlPr>
            </m:sub>
            <m:sup>
              <m:ctrlPr>
                <w:ins w:id="6" w:author="Microsoft Office User" w:date="2024-07-29T16:57:00Z" w16du:dateUtc="2024-07-29T14:57:00Z">
                  <w:rPr>
                    <w:rFonts w:ascii="Cambria Math" w:hAnsi="Cambria Math"/>
                    <w:i/>
                    <w:color w:val="202124"/>
                    <w:shd w:val="clear" w:color="auto" w:fill="FFFFFF"/>
                  </w:rPr>
                </w:ins>
              </m:ctrlPr>
            </m:sup>
            <m:e>
              <m:r>
                <m:rPr>
                  <m:lit/>
                </m:rPr>
                <w:rPr>
                  <w:rFonts w:ascii="Cambria Math" w:hAnsi="Cambria Math" w:hint="eastAsia"/>
                  <w:color w:val="202124"/>
                  <w:shd w:val="clear" w:color="auto" w:fill="FFFFFF"/>
                </w:rPr>
                <m:t>{</m:t>
              </m:r>
              <m:nary>
                <m:naryPr>
                  <m:chr m:val="⋃"/>
                  <m:ctrlPr>
                    <w:ins w:id="7" w:author="Microsoft Office User" w:date="2024-07-29T16:57:00Z" w16du:dateUtc="2024-07-29T14:57:00Z">
                      <w:rPr>
                        <w:rFonts w:ascii="Cambria Math" w:hAnsi="Cambria Math"/>
                        <w:color w:val="202124"/>
                        <w:shd w:val="clear" w:color="auto" w:fill="FFFFFF"/>
                      </w:rPr>
                    </w:ins>
                  </m:ctrlPr>
                </m:naryPr>
                <m:sub>
                  <m:r>
                    <w:rPr>
                      <w:rFonts w:ascii="Cambria Math" w:hAnsi="Cambria Math" w:hint="eastAsia"/>
                      <w:color w:val="202124"/>
                      <w:shd w:val="clear" w:color="auto" w:fill="FFFFFF"/>
                    </w:rPr>
                    <m:t>k=1</m:t>
                  </m:r>
                  <m:ctrlPr>
                    <w:ins w:id="8" w:author="Microsoft Office User" w:date="2024-07-29T16:57:00Z" w16du:dateUtc="2024-07-29T14:57:00Z">
                      <w:rPr>
                        <w:rFonts w:ascii="Cambria Math" w:hAnsi="Cambria Math"/>
                        <w:i/>
                        <w:color w:val="202124"/>
                        <w:shd w:val="clear" w:color="auto" w:fill="FFFFFF"/>
                      </w:rPr>
                    </w:ins>
                  </m:ctrlPr>
                </m:sub>
                <m:sup>
                  <m:r>
                    <m:rPr>
                      <m:scr m:val="double-struck"/>
                    </m:rPr>
                    <w:rPr>
                      <w:rFonts w:ascii="Cambria Math" w:hAnsi="Cambria Math" w:hint="eastAsia"/>
                      <w:color w:val="202124"/>
                      <w:shd w:val="clear" w:color="auto" w:fill="FFFFFF"/>
                    </w:rPr>
                    <m:t>A</m:t>
                  </m:r>
                  <m:ctrlPr>
                    <w:ins w:id="9" w:author="Microsoft Office User" w:date="2024-07-29T16:57:00Z" w16du:dateUtc="2024-07-29T14:57:00Z">
                      <w:rPr>
                        <w:rFonts w:ascii="Cambria Math" w:hAnsi="Cambria Math"/>
                        <w:i/>
                        <w:color w:val="202124"/>
                        <w:shd w:val="clear" w:color="auto" w:fill="FFFFFF"/>
                      </w:rPr>
                    </w:ins>
                  </m:ctrlPr>
                </m:sup>
                <m:e>
                  <m:r>
                    <m:rPr>
                      <m:lit/>
                    </m:rPr>
                    <w:rPr>
                      <w:rFonts w:ascii="Cambria Math" w:hAnsi="Cambria Math" w:hint="eastAsia"/>
                      <w:color w:val="202124"/>
                      <w:shd w:val="clear" w:color="auto" w:fill="FFFFFF"/>
                    </w:rPr>
                    <m:t>{</m:t>
                  </m:r>
                  <m:nary>
                    <m:naryPr>
                      <m:chr m:val="⋂"/>
                      <m:supHide m:val="1"/>
                      <m:ctrlPr>
                        <w:ins w:id="10" w:author="Microsoft Office User" w:date="2024-07-29T16:57:00Z" w16du:dateUtc="2024-07-29T14:57:00Z">
                          <w:rPr>
                            <w:rFonts w:ascii="Cambria Math" w:hAnsi="Cambria Math"/>
                            <w:color w:val="202124"/>
                            <w:shd w:val="clear" w:color="auto" w:fill="FFFFFF"/>
                          </w:rPr>
                        </w:ins>
                      </m:ctrlPr>
                    </m:naryPr>
                    <m:sub>
                      <m:f>
                        <m:fPr>
                          <m:type m:val="noBar"/>
                          <m:ctrlPr>
                            <w:ins w:id="11" w:author="Microsoft Office User" w:date="2024-07-29T16:57:00Z" w16du:dateUtc="2024-07-29T14:57:00Z">
                              <w:rPr>
                                <w:rFonts w:ascii="Cambria Math" w:hAnsi="Cambria Math"/>
                                <w:color w:val="202124"/>
                                <w:shd w:val="clear" w:color="auto" w:fill="FFFFFF"/>
                              </w:rPr>
                            </w:ins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202124"/>
                              <w:shd w:val="clear" w:color="auto" w:fill="FFFFFF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hint="eastAsia"/>
                              <w:color w:val="202124"/>
                              <w:shd w:val="clear" w:color="auto" w:fill="FFFFFF"/>
                            </w:rPr>
                            <m:t>≠</m:t>
                          </m:r>
                          <m:r>
                            <w:rPr>
                              <w:rFonts w:ascii="Cambria Math" w:hAnsi="Cambria Math" w:hint="eastAsia"/>
                              <w:color w:val="202124"/>
                              <w:shd w:val="clear" w:color="auto" w:fill="FFFFFF"/>
                            </w:rPr>
                            <m:t>k</m:t>
                          </m:r>
                          <m:ctrlPr>
                            <w:ins w:id="12" w:author="Microsoft Office User" w:date="2024-07-29T16:57:00Z" w16du:dateUtc="2024-07-29T14:57:00Z">
                              <w:rPr>
                                <w:rFonts w:ascii="Cambria Math" w:hAnsi="Cambria Math"/>
                                <w:i/>
                                <w:color w:val="202124"/>
                                <w:shd w:val="clear" w:color="auto" w:fill="FFFFFF"/>
                              </w:rPr>
                            </w:ins>
                          </m:ctrlP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mbria Math"/>
                              <w:color w:val="202124"/>
                              <w:shd w:val="clear" w:color="auto" w:fill="FFFFFF"/>
                            </w:rPr>
                            <m:t>∀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202124"/>
                              <w:shd w:val="clear" w:color="auto" w:fill="FFFFFF"/>
                            </w:rPr>
                            <m:t>α</m:t>
                          </m:r>
                          <m:r>
                            <w:rPr>
                              <w:rFonts w:ascii="Cambria Math" w:hAnsi="Cambria Math" w:cs="Cambria Math"/>
                              <w:color w:val="202124"/>
                              <w:shd w:val="clear" w:color="auto" w:fill="FFFFFF"/>
                            </w:rPr>
                            <m:t>∈</m:t>
                          </m:r>
                          <m:r>
                            <m:rPr>
                              <m:scr m:val="double-struck"/>
                            </m:rPr>
                            <w:rPr>
                              <w:rFonts w:ascii="Cambria Math" w:hAnsi="Cambria Math" w:hint="eastAsia"/>
                              <w:color w:val="202124"/>
                              <w:shd w:val="clear" w:color="auto" w:fill="FFFFFF"/>
                            </w:rPr>
                            <m:t>A</m:t>
                          </m:r>
                          <m:ctrlPr>
                            <w:ins w:id="13" w:author="Microsoft Office User" w:date="2024-07-29T16:57:00Z" w16du:dateUtc="2024-07-29T14:57:00Z">
                              <w:rPr>
                                <w:rFonts w:ascii="Cambria Math" w:hAnsi="Cambria Math" w:hint="eastAsia"/>
                                <w:i/>
                                <w:color w:val="202124"/>
                                <w:shd w:val="clear" w:color="auto" w:fill="FFFFFF"/>
                              </w:rPr>
                            </w:ins>
                          </m:ctrlPr>
                        </m:den>
                      </m:f>
                      <m:ctrlPr>
                        <w:ins w:id="14" w:author="Microsoft Office User" w:date="2024-07-29T16:57:00Z" w16du:dateUtc="2024-07-29T14:57:00Z">
                          <w:rPr>
                            <w:rFonts w:ascii="Cambria Math" w:hAnsi="Cambria Math"/>
                            <w:i/>
                            <w:color w:val="202124"/>
                            <w:shd w:val="clear" w:color="auto" w:fill="FFFFFF"/>
                          </w:rPr>
                        </w:ins>
                      </m:ctrlPr>
                    </m:sub>
                    <m:sup>
                      <m:ctrlPr>
                        <w:ins w:id="15" w:author="Microsoft Office User" w:date="2024-07-29T16:57:00Z" w16du:dateUtc="2024-07-29T14:57:00Z">
                          <w:rPr>
                            <w:rFonts w:ascii="Cambria Math" w:hAnsi="Cambria Math"/>
                            <w:i/>
                            <w:color w:val="202124"/>
                            <w:shd w:val="clear" w:color="auto" w:fill="FFFFFF"/>
                          </w:rPr>
                        </w:ins>
                      </m:ctrlPr>
                    </m:sup>
                    <m:e>
                      <m:r>
                        <w:rPr>
                          <w:rFonts w:ascii="Cambria Math" w:hAnsi="Cambria Math" w:hint="eastAsia"/>
                          <w:color w:val="202124"/>
                          <w:shd w:val="clear" w:color="auto" w:fill="FFFFFF"/>
                        </w:rPr>
                        <m:t>Z</m:t>
                      </m:r>
                      <m:ctrlPr>
                        <w:ins w:id="16" w:author="Microsoft Office User" w:date="2024-07-29T16:57:00Z" w16du:dateUtc="2024-07-29T14:57:00Z">
                          <w:rPr>
                            <w:rFonts w:ascii="Cambria Math" w:hAnsi="Cambria Math"/>
                            <w:i/>
                            <w:color w:val="202124"/>
                            <w:shd w:val="clear" w:color="auto" w:fill="FFFFFF"/>
                          </w:rPr>
                        </w:ins>
                      </m:ctrlPr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  <w:color w:val="202124"/>
                      <w:shd w:val="clear" w:color="auto" w:fill="FFFFFF"/>
                    </w:rPr>
                    <m:t>α</m:t>
                  </m:r>
                  <m:r>
                    <m:rPr>
                      <m:lit/>
                    </m:rPr>
                    <w:rPr>
                      <w:rFonts w:ascii="Cambria Math" w:hAnsi="Cambria Math" w:hint="eastAsia"/>
                      <w:color w:val="202124"/>
                      <w:shd w:val="clear" w:color="auto" w:fill="FFFFFF"/>
                    </w:rPr>
                    <m:t>}}</m:t>
                  </m:r>
                  <m:ctrlPr>
                    <w:ins w:id="17" w:author="Microsoft Office User" w:date="2024-07-29T16:57:00Z" w16du:dateUtc="2024-07-29T14:57:00Z">
                      <w:rPr>
                        <w:rFonts w:ascii="Cambria Math" w:hAnsi="Cambria Math"/>
                        <w:i/>
                        <w:color w:val="202124"/>
                        <w:shd w:val="clear" w:color="auto" w:fill="FFFFFF"/>
                      </w:rPr>
                    </w:ins>
                  </m:ctrlPr>
                </m:e>
              </m:nary>
              <m:ctrlPr>
                <w:ins w:id="18" w:author="Microsoft Office User" w:date="2024-07-29T16:57:00Z" w16du:dateUtc="2024-07-29T14:57:00Z">
                  <w:rPr>
                    <w:rFonts w:ascii="Cambria Math" w:hAnsi="Cambria Math"/>
                    <w:i/>
                    <w:color w:val="202124"/>
                    <w:shd w:val="clear" w:color="auto" w:fill="FFFFFF"/>
                  </w:rPr>
                </w:ins>
              </m:ctrlPr>
            </m:e>
          </m:nary>
        </m:oMath>
      </m:oMathPara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TF binding colocalization analysis </w:t>
      </w: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NR5A2 2-cell CUT&amp;Tag</w:t>
      </w:r>
      <w:hyperlink r:id="rId34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>, OBOX3-FLAG 2-cell Stacc-seq</w:t>
      </w:r>
      <w:hyperlink r:id="rId35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2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 and DUX in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mESC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ChIP-seq</w:t>
      </w:r>
      <w:hyperlink r:id="rId36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19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peaks with published thresholds were used to search for colocalized binding of TFs as it was described in</w:t>
      </w:r>
      <w:hyperlink r:id="rId37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20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>. OBOX data was converted from mm9 to mm10 using UCSC LiftOver</w:t>
      </w:r>
      <w:hyperlink r:id="rId38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21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Pybedtools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0.9.0 (Ref.</w:t>
      </w:r>
      <w:hyperlink r:id="rId39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6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) was used to calculate absolute distances between closest pairs over all peak midpoints. 1000 coordinate permutations were performed to construct a background distribution of absolute inter midpoints distance. The background distribution was used to derive a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P </w:t>
      </w:r>
      <w:r>
        <w:rPr>
          <w:rFonts w:ascii="Times New Roman" w:eastAsia="Times New Roman" w:hAnsi="Times New Roman" w:cs="Times New Roman"/>
          <w:sz w:val="22"/>
          <w:szCs w:val="22"/>
        </w:rPr>
        <w:t>value based on the Poisson distribution for the observed number of pairs of peaks at each distance.</w:t>
      </w:r>
    </w:p>
    <w:p w:rsidR="00D27905" w:rsidRDefault="00D27905">
      <w:p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Intersection with repetitive elements</w:t>
      </w: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RepeatMasker</w:t>
      </w:r>
      <w:hyperlink r:id="rId40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5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 table for mm10, </w:t>
      </w:r>
      <w:r>
        <w:rPr>
          <w:rFonts w:ascii="Times New Roman" w:eastAsia="Times New Roman" w:hAnsi="Times New Roman" w:cs="Times New Roman"/>
          <w:i/>
          <w:sz w:val="22"/>
          <w:szCs w:val="22"/>
          <w:highlight w:val="white"/>
        </w:rPr>
        <w:t>Mus musculus</w:t>
      </w:r>
      <w:r>
        <w:rPr>
          <w:rFonts w:ascii="Times New Roman" w:eastAsia="Times New Roman" w:hAnsi="Times New Roman" w:cs="Times New Roman"/>
          <w:sz w:val="22"/>
          <w:szCs w:val="22"/>
          <w:highlight w:val="white"/>
        </w:rPr>
        <w:t xml:space="preserve"> GRCm38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annotation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pybedtools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0.9.0 (Ref.</w:t>
      </w:r>
      <w:hyperlink r:id="rId41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6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) were used to estimate the accumulation of repetitive elements. To count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SINE B1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retrotransposons before </w:t>
      </w:r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 xml:space="preserve">genes, 8000 bp regions before pan-ZGA and non-ZGA genes TSSs were selected. The regions were split into 10 cross-validation groups to account for variation. Non-ZGA genes were size-equally randomly sampled 100 times and averaged. To annotate co-bound by TFs genomic regions,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CUT&amp;Tag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Stacc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-seq, and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ChIP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-seq peaks with midpoints closer than 100 bp were intersected with coordinates of all repetitive elements. Analogous counting of repetitive elements with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pybedtools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was applied to examine the correlation between the number of RE with RNA-seq or Omni-ATAC-seq data.</w:t>
      </w:r>
    </w:p>
    <w:p w:rsidR="00D27905" w:rsidRDefault="00D27905">
      <w:p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Statistical tests</w:t>
      </w:r>
    </w:p>
    <w:p w:rsidR="00D27905" w:rsidRDefault="00000000">
      <w:p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The hypotheses of absence of difference between means of ZGA and non-ZGA groups, and ZGA and shuffled control groups (Fig. S1D1) were tested using two-sided Welch's t-test for unequal variances implemented in the Stats module of SciPy 1.9.3 (Ref.</w:t>
      </w:r>
      <w:hyperlink r:id="rId42">
        <w:r>
          <w:rPr>
            <w:rFonts w:ascii="Times New Roman" w:eastAsia="Times New Roman" w:hAnsi="Times New Roman" w:cs="Times New Roman"/>
            <w:color w:val="000000"/>
            <w:sz w:val="22"/>
            <w:szCs w:val="22"/>
            <w:vertAlign w:val="superscript"/>
          </w:rPr>
          <w:t>7</w:t>
        </w:r>
      </w:hyperlink>
      <w:r>
        <w:rPr>
          <w:rFonts w:ascii="Times New Roman" w:eastAsia="Times New Roman" w:hAnsi="Times New Roman" w:cs="Times New Roman"/>
          <w:sz w:val="22"/>
          <w:szCs w:val="22"/>
        </w:rPr>
        <w:t xml:space="preserve">). Spearman correlation coefficient with associated 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P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value (Fig. S1F) was calculated using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Spearmanr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function from the same module.</w:t>
      </w:r>
    </w:p>
    <w:p w:rsidR="00D27905" w:rsidRDefault="00D27905">
      <w:pPr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:rsidR="00D27905" w:rsidRDefault="00000000">
      <w:pPr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References</w:t>
      </w:r>
    </w:p>
    <w:p w:rsidR="00693E84" w:rsidRDefault="00693E84" w:rsidP="00693E8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43">
        <w:proofErr w:type="spellStart"/>
        <w:r>
          <w:rPr>
            <w:rFonts w:ascii="Times New Roman" w:eastAsia="Times New Roman" w:hAnsi="Times New Roman" w:cs="Times New Roman"/>
            <w:sz w:val="22"/>
            <w:szCs w:val="22"/>
          </w:rPr>
          <w:t>Gassler</w:t>
        </w:r>
        <w:proofErr w:type="spellEnd"/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, J. </w:t>
        </w:r>
      </w:hyperlink>
      <w:hyperlink r:id="rId44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45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 Zygotic genome activation by the totipotency pioneer factor Nr5a2. </w:t>
        </w:r>
      </w:hyperlink>
      <w:hyperlink r:id="rId46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Science</w:t>
        </w:r>
      </w:hyperlink>
      <w:hyperlink r:id="rId47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 </w:t>
        </w:r>
      </w:hyperlink>
      <w:hyperlink r:id="rId48">
        <w:r>
          <w:rPr>
            <w:rFonts w:ascii="Times New Roman" w:eastAsia="Times New Roman" w:hAnsi="Times New Roman" w:cs="Times New Roman"/>
            <w:b/>
            <w:sz w:val="22"/>
            <w:szCs w:val="22"/>
          </w:rPr>
          <w:t>378</w:t>
        </w:r>
      </w:hyperlink>
      <w:hyperlink r:id="rId49">
        <w:r>
          <w:rPr>
            <w:rFonts w:ascii="Times New Roman" w:eastAsia="Times New Roman" w:hAnsi="Times New Roman" w:cs="Times New Roman"/>
            <w:sz w:val="22"/>
            <w:szCs w:val="22"/>
          </w:rPr>
          <w:t>, 1305–1315 (2022).</w:t>
        </w:r>
      </w:hyperlink>
    </w:p>
    <w:p w:rsidR="00693E84" w:rsidRDefault="00693E84" w:rsidP="00693E8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50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Ji, S. </w:t>
        </w:r>
      </w:hyperlink>
      <w:hyperlink r:id="rId51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52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 OBOX regulates mouse zygotic genome activation and early development. </w:t>
        </w:r>
      </w:hyperlink>
      <w:hyperlink r:id="rId53">
        <w:r>
          <w:rPr>
            <w:rFonts w:ascii="Times New Roman" w:eastAsia="Times New Roman" w:hAnsi="Times New Roman" w:cs="Times New Roman"/>
            <w:i/>
            <w:sz w:val="22"/>
            <w:szCs w:val="22"/>
          </w:rPr>
          <w:t>Nature</w:t>
        </w:r>
      </w:hyperlink>
      <w:hyperlink r:id="rId54">
        <w:r>
          <w:rPr>
            <w:rFonts w:ascii="Times New Roman" w:eastAsia="Times New Roman" w:hAnsi="Times New Roman" w:cs="Times New Roman"/>
            <w:sz w:val="22"/>
            <w:szCs w:val="22"/>
          </w:rPr>
          <w:t xml:space="preserve"> </w:t>
        </w:r>
      </w:hyperlink>
      <w:hyperlink r:id="rId55">
        <w:r>
          <w:rPr>
            <w:rFonts w:ascii="Times New Roman" w:eastAsia="Times New Roman" w:hAnsi="Times New Roman" w:cs="Times New Roman"/>
            <w:b/>
            <w:sz w:val="22"/>
            <w:szCs w:val="22"/>
          </w:rPr>
          <w:t>620</w:t>
        </w:r>
      </w:hyperlink>
      <w:hyperlink r:id="rId56">
        <w:r>
          <w:rPr>
            <w:rFonts w:ascii="Times New Roman" w:eastAsia="Times New Roman" w:hAnsi="Times New Roman" w:cs="Times New Roman"/>
            <w:sz w:val="22"/>
            <w:szCs w:val="22"/>
          </w:rPr>
          <w:t>, 1047–1053 (2023).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3.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5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Chen, Z. &amp; Zhang, Y. Loss of DUX causes minor defects in zygo</w:t>
        </w:r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t</w:t>
        </w:r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ic genome activation and is compatible with mouse development. </w:t>
        </w:r>
      </w:hyperlink>
      <w:hyperlink r:id="rId58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Nat. Genet.</w:t>
        </w:r>
      </w:hyperlink>
      <w:hyperlink r:id="rId5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60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51</w:t>
        </w:r>
      </w:hyperlink>
      <w:hyperlink r:id="rId61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947–951 (2019).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4.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62"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Ciesla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M.,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Skowronek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E. &amp;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Boguta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M. Function of TFIIIC, RNA polymerase III initiation factor, in activation and repression of tRNA gene transcription. </w:t>
        </w:r>
      </w:hyperlink>
      <w:hyperlink r:id="rId63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Nucleic Acids Res.</w:t>
        </w:r>
      </w:hyperlink>
      <w:hyperlink r:id="rId6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65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46</w:t>
        </w:r>
      </w:hyperlink>
      <w:hyperlink r:id="rId66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9444–9455 (2018).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5.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r w:rsidR="00976FEC">
        <w:rPr>
          <w:rFonts w:ascii="Times New Roman" w:eastAsia="Times New Roman" w:hAnsi="Times New Roman" w:cs="Times New Roman"/>
          <w:sz w:val="22"/>
          <w:szCs w:val="22"/>
        </w:rPr>
        <w:t>Smit, AFA</w:t>
      </w:r>
      <w:hyperlink r:id="rId67">
        <w:r w:rsidR="00976FEC">
          <w:rPr>
            <w:rFonts w:ascii="Times New Roman" w:eastAsia="Times New Roman" w:hAnsi="Times New Roman" w:cs="Times New Roman"/>
            <w:sz w:val="22"/>
            <w:szCs w:val="22"/>
          </w:rPr>
          <w:t xml:space="preserve">. </w:t>
        </w:r>
      </w:hyperlink>
      <w:hyperlink r:id="rId68">
        <w:r w:rsidR="00976FEC">
          <w:rPr>
            <w:rFonts w:ascii="Times New Roman" w:eastAsia="Times New Roman" w:hAnsi="Times New Roman" w:cs="Times New Roman"/>
            <w:i/>
            <w:sz w:val="22"/>
            <w:szCs w:val="22"/>
          </w:rPr>
          <w:t>et al.</w:t>
        </w:r>
      </w:hyperlink>
      <w:hyperlink r:id="rId69">
        <w:r w:rsidR="00976FEC">
          <w:rPr>
            <w:rFonts w:ascii="Times New Roman" w:eastAsia="Times New Roman" w:hAnsi="Times New Roman" w:cs="Times New Roman"/>
            <w:sz w:val="22"/>
            <w:szCs w:val="22"/>
          </w:rPr>
          <w:t xml:space="preserve"> RepeatMasker. </w:t>
        </w:r>
      </w:hyperlink>
      <w:hyperlink r:id="rId70">
        <w:r w:rsidR="00976FEC">
          <w:rPr>
            <w:rFonts w:ascii="Times New Roman" w:eastAsia="Times New Roman" w:hAnsi="Times New Roman" w:cs="Times New Roman"/>
            <w:i/>
            <w:sz w:val="22"/>
            <w:szCs w:val="22"/>
          </w:rPr>
          <w:t>RepeatMasker Open-3.0</w:t>
        </w:r>
      </w:hyperlink>
      <w:hyperlink r:id="rId71">
        <w:r w:rsidR="00976FEC">
          <w:rPr>
            <w:rFonts w:ascii="Times New Roman" w:eastAsia="Times New Roman" w:hAnsi="Times New Roman" w:cs="Times New Roman"/>
            <w:sz w:val="22"/>
            <w:szCs w:val="22"/>
          </w:rPr>
          <w:t xml:space="preserve"> </w:t>
        </w:r>
      </w:hyperlink>
      <w:hyperlink r:id="rId72">
        <w:r w:rsidR="00976FEC">
          <w:rPr>
            <w:rFonts w:ascii="Times New Roman" w:eastAsia="Times New Roman" w:hAnsi="Times New Roman" w:cs="Times New Roman"/>
            <w:sz w:val="22"/>
            <w:szCs w:val="22"/>
          </w:rPr>
          <w:t>http://www.repeatmasker.org</w:t>
        </w:r>
      </w:hyperlink>
      <w:hyperlink r:id="rId73">
        <w:r w:rsidR="00976FEC">
          <w:rPr>
            <w:rFonts w:ascii="Times New Roman" w:eastAsia="Times New Roman" w:hAnsi="Times New Roman" w:cs="Times New Roman"/>
            <w:sz w:val="22"/>
            <w:szCs w:val="22"/>
          </w:rPr>
          <w:t xml:space="preserve"> (1996–2010).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6.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7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Quinlan, A. R. &amp; Hall, I. M.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BEDTools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: a flexible suite of utilities for comparing genomic features. </w:t>
        </w:r>
      </w:hyperlink>
      <w:hyperlink r:id="rId75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Bioinformatics</w:t>
        </w:r>
      </w:hyperlink>
      <w:hyperlink r:id="rId76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77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26</w:t>
        </w:r>
      </w:hyperlink>
      <w:hyperlink r:id="rId78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841–842 (2010).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7.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7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Virtanen, P.,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Gommers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R., Oliphant, T. E. &amp;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Haberland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M. Fundamental algorithms for scientific computing in python and SciPy 1.0 contributors. SciPy 1.0. </w:t>
        </w:r>
      </w:hyperlink>
      <w:hyperlink r:id="rId80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Nat. Methods</w:t>
        </w:r>
      </w:hyperlink>
      <w:hyperlink r:id="rId81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(2020).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8.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8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Deng, Q.,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Ramsköld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D.,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Reinius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B. &amp; Sandberg, R. Single-cell RNA-seq reveals dynamic, random monoallelic gene expression in mammalian cells. </w:t>
        </w:r>
      </w:hyperlink>
      <w:hyperlink r:id="rId83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Science</w:t>
        </w:r>
      </w:hyperlink>
      <w:hyperlink r:id="rId8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85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343</w:t>
        </w:r>
      </w:hyperlink>
      <w:hyperlink r:id="rId86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193–196 (2014).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9.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8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Yu, C. </w:t>
        </w:r>
      </w:hyperlink>
      <w:hyperlink r:id="rId88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8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BTG4 is a meiotic cell cycle-coupled maternal-zygotic-transition licensing factor in oocytes. </w:t>
        </w:r>
      </w:hyperlink>
      <w:hyperlink r:id="rId90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Nat. Struct. Mol. Biol.</w:t>
        </w:r>
      </w:hyperlink>
      <w:hyperlink r:id="rId91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92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23</w:t>
        </w:r>
      </w:hyperlink>
      <w:hyperlink r:id="rId9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387–394 (2016).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10.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9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Wu, J. </w:t>
        </w:r>
      </w:hyperlink>
      <w:hyperlink r:id="rId95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96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The landscape of accessible chromatin in mammalian preimplantation embryos. </w:t>
        </w:r>
      </w:hyperlink>
      <w:hyperlink r:id="rId97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Nature</w:t>
        </w:r>
      </w:hyperlink>
      <w:hyperlink r:id="rId98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99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534</w:t>
        </w:r>
      </w:hyperlink>
      <w:hyperlink r:id="rId10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652–657 (2016).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11.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01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Zhang, B. </w:t>
        </w:r>
      </w:hyperlink>
      <w:hyperlink r:id="rId102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10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Allelic reprogramming of the histone modification H3K4me3 in early mammalian development. </w:t>
        </w:r>
      </w:hyperlink>
      <w:hyperlink r:id="rId104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Nature</w:t>
        </w:r>
      </w:hyperlink>
      <w:hyperlink r:id="rId10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06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537</w:t>
        </w:r>
      </w:hyperlink>
      <w:hyperlink r:id="rId10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553–557 (2016).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12.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08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Guo, M. </w:t>
        </w:r>
      </w:hyperlink>
      <w:hyperlink r:id="rId109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11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Precise temporal regulation of Dux is important for embryo development. </w:t>
        </w:r>
      </w:hyperlink>
      <w:hyperlink r:id="rId111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Cell Res.</w:t>
        </w:r>
      </w:hyperlink>
      <w:hyperlink r:id="rId11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13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29</w:t>
        </w:r>
      </w:hyperlink>
      <w:hyperlink r:id="rId11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956–959 (2019).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13.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1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Leinonen, R., Sugawara, H., Shumway, M. &amp; International Nucleotide Sequence Database Collaboration. The sequence read archive. </w:t>
        </w:r>
      </w:hyperlink>
      <w:hyperlink r:id="rId116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Nucleic Acids Res.</w:t>
        </w:r>
      </w:hyperlink>
      <w:hyperlink r:id="rId11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18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39</w:t>
        </w:r>
      </w:hyperlink>
      <w:hyperlink r:id="rId11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D19–21 (2011).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14.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20">
        <w:r w:rsidR="00976FEC">
          <w:rPr>
            <w:rFonts w:ascii="Times New Roman" w:eastAsia="Times New Roman" w:hAnsi="Times New Roman" w:cs="Times New Roman"/>
            <w:sz w:val="22"/>
            <w:szCs w:val="22"/>
          </w:rPr>
          <w:t xml:space="preserve">Krueger, F. A wrapper tool around Cutadapt and FastQC to consistently apply quality and adapter trimming to FastQ files. </w:t>
        </w:r>
      </w:hyperlink>
      <w:hyperlink r:id="rId121">
        <w:r w:rsidR="00976FEC">
          <w:rPr>
            <w:rFonts w:ascii="Times New Roman" w:eastAsia="Times New Roman" w:hAnsi="Times New Roman" w:cs="Times New Roman"/>
            <w:color w:val="0000FF"/>
            <w:sz w:val="22"/>
            <w:szCs w:val="22"/>
            <w:u w:val="single"/>
          </w:rPr>
          <w:t>www.bioinformatics.babraham.ac.uk/projects/trim_galore/</w:t>
        </w:r>
      </w:hyperlink>
      <w:hyperlink r:id="rId122">
        <w:r w:rsidR="00976FEC">
          <w:rPr>
            <w:rFonts w:ascii="Times New Roman" w:eastAsia="Times New Roman" w:hAnsi="Times New Roman" w:cs="Times New Roman"/>
            <w:sz w:val="22"/>
            <w:szCs w:val="22"/>
          </w:rPr>
          <w:t xml:space="preserve"> (2015).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15.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2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Bray, N. L., Pimentel, H.,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Melsted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P. &amp;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Pachter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L. Near-optimal probabilistic RNA-seq quantification. </w:t>
        </w:r>
      </w:hyperlink>
      <w:hyperlink r:id="rId124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 xml:space="preserve">Nat. </w:t>
        </w:r>
        <w:proofErr w:type="spellStart"/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Biotechnol</w:t>
        </w:r>
        <w:proofErr w:type="spellEnd"/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.</w:t>
        </w:r>
      </w:hyperlink>
      <w:hyperlink r:id="rId12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26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34</w:t>
        </w:r>
      </w:hyperlink>
      <w:hyperlink r:id="rId12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525–527 (2016).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16.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28"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Soneson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C., Love, M. I. &amp; Robinson, M. D. Differential analyses for RNA-seq: transcript-level estimates improve gene-level inferences. </w:t>
        </w:r>
      </w:hyperlink>
      <w:hyperlink r:id="rId129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F1000Res.</w:t>
        </w:r>
      </w:hyperlink>
      <w:hyperlink r:id="rId13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31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4</w:t>
        </w:r>
      </w:hyperlink>
      <w:hyperlink r:id="rId13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1521 (2015).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17.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3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Love, M. I., Huber, W. &amp; Anders, S. Moderated estimation of fold change and dispersion for RNA-seq data with DESeq2. </w:t>
        </w:r>
      </w:hyperlink>
      <w:hyperlink r:id="rId134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Genome Biol.</w:t>
        </w:r>
      </w:hyperlink>
      <w:hyperlink r:id="rId13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36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15</w:t>
        </w:r>
      </w:hyperlink>
      <w:hyperlink r:id="rId13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550 (2014).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18.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38"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Lachenbruch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P. A. An almost unbiased method of obtaining confidence intervals for the probability of misclassification in discriminant analysis. </w:t>
        </w:r>
      </w:hyperlink>
      <w:hyperlink r:id="rId139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Biometrics</w:t>
        </w:r>
      </w:hyperlink>
      <w:hyperlink r:id="rId140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41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23</w:t>
        </w:r>
      </w:hyperlink>
      <w:hyperlink r:id="rId14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639–645 (1967).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19.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43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Hendrickson, P. G. </w:t>
        </w:r>
      </w:hyperlink>
      <w:hyperlink r:id="rId144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14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Conserved roles of mouse DUX and human DUX4 in activating cleavage-stage genes and MERVL/HERVL retrotransposons. </w:t>
        </w:r>
      </w:hyperlink>
      <w:hyperlink r:id="rId146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Nat. Genet.</w:t>
        </w:r>
      </w:hyperlink>
      <w:hyperlink r:id="rId14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48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49</w:t>
        </w:r>
      </w:hyperlink>
      <w:hyperlink r:id="rId14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925–934 (2017).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ind w:left="440" w:hanging="44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20.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50"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Festuccia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N., Owens, N.,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Chervova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, A., Dubois, A. &amp; Navarro, P. The combined action of </w:t>
        </w:r>
        <w:proofErr w:type="spellStart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Esrrb</w:t>
        </w:r>
        <w:proofErr w:type="spellEnd"/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and Nr5a2 is essential for murine naïve pluripotency. </w:t>
        </w:r>
      </w:hyperlink>
      <w:hyperlink r:id="rId151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Development</w:t>
        </w:r>
      </w:hyperlink>
      <w:hyperlink r:id="rId152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53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148</w:t>
        </w:r>
      </w:hyperlink>
      <w:hyperlink r:id="rId154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(2021).</w:t>
        </w:r>
      </w:hyperlink>
    </w:p>
    <w:p w:rsidR="00D27905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20" w:line="480" w:lineRule="auto"/>
        <w:ind w:left="440" w:hanging="4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21.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ab/>
      </w:r>
      <w:hyperlink r:id="rId155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Hinrichs, A. S. </w:t>
        </w:r>
      </w:hyperlink>
      <w:hyperlink r:id="rId156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et al.</w:t>
        </w:r>
      </w:hyperlink>
      <w:hyperlink r:id="rId157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The UCSC Genome Browser Database: update 2006. </w:t>
        </w:r>
      </w:hyperlink>
      <w:hyperlink r:id="rId158">
        <w:r>
          <w:rPr>
            <w:rFonts w:ascii="Times New Roman" w:eastAsia="Times New Roman" w:hAnsi="Times New Roman" w:cs="Times New Roman"/>
            <w:i/>
            <w:color w:val="000000"/>
            <w:sz w:val="22"/>
            <w:szCs w:val="22"/>
          </w:rPr>
          <w:t>Nucleic Acids Res.</w:t>
        </w:r>
      </w:hyperlink>
      <w:hyperlink r:id="rId159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 xml:space="preserve"> </w:t>
        </w:r>
      </w:hyperlink>
      <w:hyperlink r:id="rId160">
        <w:r>
          <w:rPr>
            <w:rFonts w:ascii="Times New Roman" w:eastAsia="Times New Roman" w:hAnsi="Times New Roman" w:cs="Times New Roman"/>
            <w:b/>
            <w:color w:val="000000"/>
            <w:sz w:val="22"/>
            <w:szCs w:val="22"/>
          </w:rPr>
          <w:t>34</w:t>
        </w:r>
      </w:hyperlink>
      <w:hyperlink r:id="rId161">
        <w:r>
          <w:rPr>
            <w:rFonts w:ascii="Times New Roman" w:eastAsia="Times New Roman" w:hAnsi="Times New Roman" w:cs="Times New Roman"/>
            <w:color w:val="000000"/>
            <w:sz w:val="22"/>
            <w:szCs w:val="22"/>
          </w:rPr>
          <w:t>, D590–8 (2006).</w:t>
        </w:r>
      </w:hyperlink>
    </w:p>
    <w:sectPr w:rsidR="00D27905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D08CCB47-A20C-F249-816E-8EE6618168E4}"/>
    <w:embedBold r:id="rId5" w:fontKey="{1ACE91AF-E360-F949-A5CF-9E8B8CC24983}"/>
    <w:embedItalic r:id="rId6" w:fontKey="{EFD34026-A209-6549-A22C-F2034F8EADB5}"/>
    <w:embedBoldItalic r:id="rId7" w:fontKey="{A3F9F069-DBBB-D54B-8BB1-54DEF78F2E4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6E319D49-E2CA-7D4F-87D2-43C8480B071E}"/>
    <w:embedItalic r:id="rId9" w:fontKey="{586AD604-98AC-D14E-B52E-AD1DC9F8B2E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11910CED-6A8B-FF47-8D7E-3886D0B5DB56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1" w:fontKey="{C2A2C9CD-29A4-AA4D-ACFD-450299252026}"/>
    <w:embedItalic r:id="rId12" w:fontKey="{CBB4CC0A-7A90-BA41-9871-74DF35A6BED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E5BE5F22-4467-3846-B2C4-0FEED8EF6470}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7905"/>
    <w:rsid w:val="00693E84"/>
    <w:rsid w:val="008D61B5"/>
    <w:rsid w:val="00976FEC"/>
    <w:rsid w:val="00AC44B2"/>
    <w:rsid w:val="00BC0678"/>
    <w:rsid w:val="00D27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D444DD2"/>
  <w15:docId w15:val="{21BEECA0-8C2D-1E48-8480-D264FE6E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Helvetica Neue" w:eastAsia="Helvetica Neue" w:hAnsi="Helvetica Neue" w:cs="Helvetica Neue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paperpile.com/b/rzyHYs/5pdn6" TargetMode="External"/><Relationship Id="rId21" Type="http://schemas.openxmlformats.org/officeDocument/2006/relationships/hyperlink" Target="https://paperpile.com/c/rzyHYs/UiyCm" TargetMode="External"/><Relationship Id="rId42" Type="http://schemas.openxmlformats.org/officeDocument/2006/relationships/hyperlink" Target="https://paperpile.com/c/rzyHYs/RhY2r" TargetMode="External"/><Relationship Id="rId63" Type="http://schemas.openxmlformats.org/officeDocument/2006/relationships/hyperlink" Target="http://paperpile.com/b/rzyHYs/32hV3" TargetMode="External"/><Relationship Id="rId84" Type="http://schemas.openxmlformats.org/officeDocument/2006/relationships/hyperlink" Target="http://paperpile.com/b/rzyHYs/UiyCm" TargetMode="External"/><Relationship Id="rId138" Type="http://schemas.openxmlformats.org/officeDocument/2006/relationships/hyperlink" Target="http://paperpile.com/b/rzyHYs/7vnox" TargetMode="External"/><Relationship Id="rId159" Type="http://schemas.openxmlformats.org/officeDocument/2006/relationships/hyperlink" Target="http://paperpile.com/b/rzyHYs/EmXzT" TargetMode="External"/><Relationship Id="rId107" Type="http://schemas.openxmlformats.org/officeDocument/2006/relationships/hyperlink" Target="http://paperpile.com/b/rzyHYs/jUtQr" TargetMode="External"/><Relationship Id="rId11" Type="http://schemas.openxmlformats.org/officeDocument/2006/relationships/hyperlink" Target="https://paperpile.com/c/rzyHYs/AfGf5" TargetMode="External"/><Relationship Id="rId32" Type="http://schemas.openxmlformats.org/officeDocument/2006/relationships/hyperlink" Target="https://paperpile.com/c/rzyHYs/rLdII" TargetMode="External"/><Relationship Id="rId53" Type="http://schemas.openxmlformats.org/officeDocument/2006/relationships/hyperlink" Target="http://paperpile.com/b/9rF7w0/7r4Nx" TargetMode="External"/><Relationship Id="rId74" Type="http://schemas.openxmlformats.org/officeDocument/2006/relationships/hyperlink" Target="http://paperpile.com/b/rzyHYs/QCVQ" TargetMode="External"/><Relationship Id="rId128" Type="http://schemas.openxmlformats.org/officeDocument/2006/relationships/hyperlink" Target="http://paperpile.com/b/rzyHYs/FLSna" TargetMode="External"/><Relationship Id="rId149" Type="http://schemas.openxmlformats.org/officeDocument/2006/relationships/hyperlink" Target="http://paperpile.com/b/rzyHYs/JZQOr" TargetMode="External"/><Relationship Id="rId5" Type="http://schemas.openxmlformats.org/officeDocument/2006/relationships/hyperlink" Target="https://paperpile.com/c/rzyHYs/AfGf5" TargetMode="External"/><Relationship Id="rId95" Type="http://schemas.openxmlformats.org/officeDocument/2006/relationships/hyperlink" Target="http://paperpile.com/b/rzyHYs/gldOK" TargetMode="External"/><Relationship Id="rId160" Type="http://schemas.openxmlformats.org/officeDocument/2006/relationships/hyperlink" Target="http://paperpile.com/b/rzyHYs/EmXzT" TargetMode="External"/><Relationship Id="rId22" Type="http://schemas.openxmlformats.org/officeDocument/2006/relationships/hyperlink" Target="https://paperpile.com/c/rzyHYs/dQ9uw" TargetMode="External"/><Relationship Id="rId43" Type="http://schemas.openxmlformats.org/officeDocument/2006/relationships/hyperlink" Target="http://paperpile.com/b/9rF7w0/4XL3O" TargetMode="External"/><Relationship Id="rId64" Type="http://schemas.openxmlformats.org/officeDocument/2006/relationships/hyperlink" Target="http://paperpile.com/b/rzyHYs/32hV3" TargetMode="External"/><Relationship Id="rId118" Type="http://schemas.openxmlformats.org/officeDocument/2006/relationships/hyperlink" Target="http://paperpile.com/b/rzyHYs/5pdn6" TargetMode="External"/><Relationship Id="rId139" Type="http://schemas.openxmlformats.org/officeDocument/2006/relationships/hyperlink" Target="http://paperpile.com/b/rzyHYs/7vnox" TargetMode="External"/><Relationship Id="rId85" Type="http://schemas.openxmlformats.org/officeDocument/2006/relationships/hyperlink" Target="http://paperpile.com/b/rzyHYs/UiyCm" TargetMode="External"/><Relationship Id="rId150" Type="http://schemas.openxmlformats.org/officeDocument/2006/relationships/hyperlink" Target="http://paperpile.com/b/rzyHYs/GEtBj" TargetMode="External"/><Relationship Id="rId12" Type="http://schemas.openxmlformats.org/officeDocument/2006/relationships/hyperlink" Target="https://paperpile.com/c/rzyHYs/nl0tP" TargetMode="External"/><Relationship Id="rId17" Type="http://schemas.openxmlformats.org/officeDocument/2006/relationships/hyperlink" Target="https://github.com/Pavel-Kravchenko/Rise_and_SINE" TargetMode="External"/><Relationship Id="rId33" Type="http://schemas.openxmlformats.org/officeDocument/2006/relationships/hyperlink" Target="https://paperpile.com/c/rzyHYs/7vnox" TargetMode="External"/><Relationship Id="rId38" Type="http://schemas.openxmlformats.org/officeDocument/2006/relationships/hyperlink" Target="https://paperpile.com/c/rzyHYs/EmXzT" TargetMode="External"/><Relationship Id="rId59" Type="http://schemas.openxmlformats.org/officeDocument/2006/relationships/hyperlink" Target="http://paperpile.com/b/rzyHYs/dxoHw" TargetMode="External"/><Relationship Id="rId103" Type="http://schemas.openxmlformats.org/officeDocument/2006/relationships/hyperlink" Target="http://paperpile.com/b/rzyHYs/jUtQr" TargetMode="External"/><Relationship Id="rId108" Type="http://schemas.openxmlformats.org/officeDocument/2006/relationships/hyperlink" Target="http://paperpile.com/b/rzyHYs/4PMVo" TargetMode="External"/><Relationship Id="rId124" Type="http://schemas.openxmlformats.org/officeDocument/2006/relationships/hyperlink" Target="http://paperpile.com/b/rzyHYs/vstsb" TargetMode="External"/><Relationship Id="rId129" Type="http://schemas.openxmlformats.org/officeDocument/2006/relationships/hyperlink" Target="http://paperpile.com/b/rzyHYs/FLSna" TargetMode="External"/><Relationship Id="rId54" Type="http://schemas.openxmlformats.org/officeDocument/2006/relationships/hyperlink" Target="http://paperpile.com/b/9rF7w0/7r4Nx" TargetMode="External"/><Relationship Id="rId70" Type="http://schemas.openxmlformats.org/officeDocument/2006/relationships/hyperlink" Target="http://paperpile.com/b/OdBApH/pnInL" TargetMode="External"/><Relationship Id="rId75" Type="http://schemas.openxmlformats.org/officeDocument/2006/relationships/hyperlink" Target="http://paperpile.com/b/rzyHYs/QCVQ" TargetMode="External"/><Relationship Id="rId91" Type="http://schemas.openxmlformats.org/officeDocument/2006/relationships/hyperlink" Target="http://paperpile.com/b/rzyHYs/dQ9uw" TargetMode="External"/><Relationship Id="rId96" Type="http://schemas.openxmlformats.org/officeDocument/2006/relationships/hyperlink" Target="http://paperpile.com/b/rzyHYs/gldOK" TargetMode="External"/><Relationship Id="rId140" Type="http://schemas.openxmlformats.org/officeDocument/2006/relationships/hyperlink" Target="http://paperpile.com/b/rzyHYs/7vnox" TargetMode="External"/><Relationship Id="rId145" Type="http://schemas.openxmlformats.org/officeDocument/2006/relationships/hyperlink" Target="http://paperpile.com/b/rzyHYs/JZQOr" TargetMode="External"/><Relationship Id="rId161" Type="http://schemas.openxmlformats.org/officeDocument/2006/relationships/hyperlink" Target="http://paperpile.com/b/rzyHYs/EmXzT" TargetMode="External"/><Relationship Id="rId1" Type="http://schemas.openxmlformats.org/officeDocument/2006/relationships/styles" Target="styles.xml"/><Relationship Id="rId6" Type="http://schemas.openxmlformats.org/officeDocument/2006/relationships/hyperlink" Target="https://paperpile.com/c/rzyHYs/8OT7H" TargetMode="External"/><Relationship Id="rId23" Type="http://schemas.openxmlformats.org/officeDocument/2006/relationships/hyperlink" Target="https://paperpile.com/c/rzyHYs/gldOK" TargetMode="External"/><Relationship Id="rId28" Type="http://schemas.openxmlformats.org/officeDocument/2006/relationships/hyperlink" Target="https://paperpile.com/c/rzyHYs/AfGf5" TargetMode="External"/><Relationship Id="rId49" Type="http://schemas.openxmlformats.org/officeDocument/2006/relationships/hyperlink" Target="http://paperpile.com/b/9rF7w0/4XL3O" TargetMode="External"/><Relationship Id="rId114" Type="http://schemas.openxmlformats.org/officeDocument/2006/relationships/hyperlink" Target="http://paperpile.com/b/rzyHYs/4PMVo" TargetMode="External"/><Relationship Id="rId119" Type="http://schemas.openxmlformats.org/officeDocument/2006/relationships/hyperlink" Target="http://paperpile.com/b/rzyHYs/5pdn6" TargetMode="External"/><Relationship Id="rId44" Type="http://schemas.openxmlformats.org/officeDocument/2006/relationships/hyperlink" Target="http://paperpile.com/b/9rF7w0/4XL3O" TargetMode="External"/><Relationship Id="rId60" Type="http://schemas.openxmlformats.org/officeDocument/2006/relationships/hyperlink" Target="http://paperpile.com/b/rzyHYs/dxoHw" TargetMode="External"/><Relationship Id="rId65" Type="http://schemas.openxmlformats.org/officeDocument/2006/relationships/hyperlink" Target="http://paperpile.com/b/rzyHYs/32hV3" TargetMode="External"/><Relationship Id="rId81" Type="http://schemas.openxmlformats.org/officeDocument/2006/relationships/hyperlink" Target="http://paperpile.com/b/rzyHYs/RhY2r" TargetMode="External"/><Relationship Id="rId86" Type="http://schemas.openxmlformats.org/officeDocument/2006/relationships/hyperlink" Target="http://paperpile.com/b/rzyHYs/UiyCm" TargetMode="External"/><Relationship Id="rId130" Type="http://schemas.openxmlformats.org/officeDocument/2006/relationships/hyperlink" Target="http://paperpile.com/b/rzyHYs/FLSna" TargetMode="External"/><Relationship Id="rId135" Type="http://schemas.openxmlformats.org/officeDocument/2006/relationships/hyperlink" Target="http://paperpile.com/b/rzyHYs/rLdII" TargetMode="External"/><Relationship Id="rId151" Type="http://schemas.openxmlformats.org/officeDocument/2006/relationships/hyperlink" Target="http://paperpile.com/b/rzyHYs/GEtBj" TargetMode="External"/><Relationship Id="rId156" Type="http://schemas.openxmlformats.org/officeDocument/2006/relationships/hyperlink" Target="http://paperpile.com/b/rzyHYs/EmXzT" TargetMode="External"/><Relationship Id="rId13" Type="http://schemas.openxmlformats.org/officeDocument/2006/relationships/hyperlink" Target="https://paperpile.com/c/rzyHYs/QCVQ" TargetMode="External"/><Relationship Id="rId18" Type="http://schemas.openxmlformats.org/officeDocument/2006/relationships/hyperlink" Target="https://paperpile.com/c/rzyHYs/AfGf5" TargetMode="External"/><Relationship Id="rId39" Type="http://schemas.openxmlformats.org/officeDocument/2006/relationships/hyperlink" Target="https://paperpile.com/c/rzyHYs/QCVQ" TargetMode="External"/><Relationship Id="rId109" Type="http://schemas.openxmlformats.org/officeDocument/2006/relationships/hyperlink" Target="http://paperpile.com/b/rzyHYs/4PMVo" TargetMode="External"/><Relationship Id="rId34" Type="http://schemas.openxmlformats.org/officeDocument/2006/relationships/hyperlink" Target="https://paperpile.com/c/rzyHYs/AfGf5" TargetMode="External"/><Relationship Id="rId50" Type="http://schemas.openxmlformats.org/officeDocument/2006/relationships/hyperlink" Target="http://paperpile.com/b/9rF7w0/7r4Nx" TargetMode="External"/><Relationship Id="rId55" Type="http://schemas.openxmlformats.org/officeDocument/2006/relationships/hyperlink" Target="http://paperpile.com/b/9rF7w0/7r4Nx" TargetMode="External"/><Relationship Id="rId76" Type="http://schemas.openxmlformats.org/officeDocument/2006/relationships/hyperlink" Target="http://paperpile.com/b/rzyHYs/QCVQ" TargetMode="External"/><Relationship Id="rId97" Type="http://schemas.openxmlformats.org/officeDocument/2006/relationships/hyperlink" Target="http://paperpile.com/b/rzyHYs/gldOK" TargetMode="External"/><Relationship Id="rId104" Type="http://schemas.openxmlformats.org/officeDocument/2006/relationships/hyperlink" Target="http://paperpile.com/b/rzyHYs/jUtQr" TargetMode="External"/><Relationship Id="rId120" Type="http://schemas.openxmlformats.org/officeDocument/2006/relationships/hyperlink" Target="http://paperpile.com/b/9rF7w0/QFTCB" TargetMode="External"/><Relationship Id="rId125" Type="http://schemas.openxmlformats.org/officeDocument/2006/relationships/hyperlink" Target="http://paperpile.com/b/rzyHYs/vstsb" TargetMode="External"/><Relationship Id="rId141" Type="http://schemas.openxmlformats.org/officeDocument/2006/relationships/hyperlink" Target="http://paperpile.com/b/rzyHYs/7vnox" TargetMode="External"/><Relationship Id="rId146" Type="http://schemas.openxmlformats.org/officeDocument/2006/relationships/hyperlink" Target="http://paperpile.com/b/rzyHYs/JZQOr" TargetMode="External"/><Relationship Id="rId7" Type="http://schemas.openxmlformats.org/officeDocument/2006/relationships/hyperlink" Target="https://paperpile.com/c/rzyHYs/dxoHw" TargetMode="External"/><Relationship Id="rId71" Type="http://schemas.openxmlformats.org/officeDocument/2006/relationships/hyperlink" Target="http://paperpile.com/b/OdBApH/pnInL" TargetMode="External"/><Relationship Id="rId92" Type="http://schemas.openxmlformats.org/officeDocument/2006/relationships/hyperlink" Target="http://paperpile.com/b/rzyHYs/dQ9uw" TargetMode="External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hyperlink" Target="https://paperpile.com/c/rzyHYs/ksxGj" TargetMode="External"/><Relationship Id="rId24" Type="http://schemas.openxmlformats.org/officeDocument/2006/relationships/hyperlink" Target="https://paperpile.com/c/rzyHYs/jUtQr" TargetMode="External"/><Relationship Id="rId40" Type="http://schemas.openxmlformats.org/officeDocument/2006/relationships/hyperlink" Target="https://paperpile.com/c/rzyHYs/nl0tP" TargetMode="External"/><Relationship Id="rId45" Type="http://schemas.openxmlformats.org/officeDocument/2006/relationships/hyperlink" Target="http://paperpile.com/b/9rF7w0/4XL3O" TargetMode="External"/><Relationship Id="rId66" Type="http://schemas.openxmlformats.org/officeDocument/2006/relationships/hyperlink" Target="http://paperpile.com/b/rzyHYs/32hV3" TargetMode="External"/><Relationship Id="rId87" Type="http://schemas.openxmlformats.org/officeDocument/2006/relationships/hyperlink" Target="http://paperpile.com/b/rzyHYs/dQ9uw" TargetMode="External"/><Relationship Id="rId110" Type="http://schemas.openxmlformats.org/officeDocument/2006/relationships/hyperlink" Target="http://paperpile.com/b/rzyHYs/4PMVo" TargetMode="External"/><Relationship Id="rId115" Type="http://schemas.openxmlformats.org/officeDocument/2006/relationships/hyperlink" Target="http://paperpile.com/b/rzyHYs/5pdn6" TargetMode="External"/><Relationship Id="rId131" Type="http://schemas.openxmlformats.org/officeDocument/2006/relationships/hyperlink" Target="http://paperpile.com/b/rzyHYs/FLSna" TargetMode="External"/><Relationship Id="rId136" Type="http://schemas.openxmlformats.org/officeDocument/2006/relationships/hyperlink" Target="http://paperpile.com/b/rzyHYs/rLdII" TargetMode="External"/><Relationship Id="rId157" Type="http://schemas.openxmlformats.org/officeDocument/2006/relationships/hyperlink" Target="http://paperpile.com/b/rzyHYs/EmXzT" TargetMode="External"/><Relationship Id="rId61" Type="http://schemas.openxmlformats.org/officeDocument/2006/relationships/hyperlink" Target="http://paperpile.com/b/rzyHYs/dxoHw" TargetMode="External"/><Relationship Id="rId82" Type="http://schemas.openxmlformats.org/officeDocument/2006/relationships/hyperlink" Target="http://paperpile.com/b/rzyHYs/UiyCm" TargetMode="External"/><Relationship Id="rId152" Type="http://schemas.openxmlformats.org/officeDocument/2006/relationships/hyperlink" Target="http://paperpile.com/b/rzyHYs/GEtBj" TargetMode="External"/><Relationship Id="rId19" Type="http://schemas.openxmlformats.org/officeDocument/2006/relationships/hyperlink" Target="https://paperpile.com/c/rzyHYs/8OT7H" TargetMode="External"/><Relationship Id="rId14" Type="http://schemas.openxmlformats.org/officeDocument/2006/relationships/hyperlink" Target="https://paperpile.com/c/rzyHYs/AfGf5" TargetMode="External"/><Relationship Id="rId30" Type="http://schemas.openxmlformats.org/officeDocument/2006/relationships/hyperlink" Target="https://paperpile.com/c/rzyHYs/vstsb" TargetMode="External"/><Relationship Id="rId35" Type="http://schemas.openxmlformats.org/officeDocument/2006/relationships/hyperlink" Target="https://paperpile.com/c/rzyHYs/8OT7H" TargetMode="External"/><Relationship Id="rId56" Type="http://schemas.openxmlformats.org/officeDocument/2006/relationships/hyperlink" Target="http://paperpile.com/b/9rF7w0/7r4Nx" TargetMode="External"/><Relationship Id="rId77" Type="http://schemas.openxmlformats.org/officeDocument/2006/relationships/hyperlink" Target="http://paperpile.com/b/rzyHYs/QCVQ" TargetMode="External"/><Relationship Id="rId100" Type="http://schemas.openxmlformats.org/officeDocument/2006/relationships/hyperlink" Target="http://paperpile.com/b/rzyHYs/gldOK" TargetMode="External"/><Relationship Id="rId105" Type="http://schemas.openxmlformats.org/officeDocument/2006/relationships/hyperlink" Target="http://paperpile.com/b/rzyHYs/jUtQr" TargetMode="External"/><Relationship Id="rId126" Type="http://schemas.openxmlformats.org/officeDocument/2006/relationships/hyperlink" Target="http://paperpile.com/b/rzyHYs/vstsb" TargetMode="External"/><Relationship Id="rId147" Type="http://schemas.openxmlformats.org/officeDocument/2006/relationships/hyperlink" Target="http://paperpile.com/b/rzyHYs/JZQOr" TargetMode="External"/><Relationship Id="rId8" Type="http://schemas.openxmlformats.org/officeDocument/2006/relationships/hyperlink" Target="https://paperpile.com/c/rzyHYs/8OT7H" TargetMode="External"/><Relationship Id="rId51" Type="http://schemas.openxmlformats.org/officeDocument/2006/relationships/hyperlink" Target="http://paperpile.com/b/9rF7w0/7r4Nx" TargetMode="External"/><Relationship Id="rId72" Type="http://schemas.openxmlformats.org/officeDocument/2006/relationships/hyperlink" Target="http://www.repeatmasker.org" TargetMode="External"/><Relationship Id="rId93" Type="http://schemas.openxmlformats.org/officeDocument/2006/relationships/hyperlink" Target="http://paperpile.com/b/rzyHYs/dQ9uw" TargetMode="External"/><Relationship Id="rId98" Type="http://schemas.openxmlformats.org/officeDocument/2006/relationships/hyperlink" Target="http://paperpile.com/b/rzyHYs/gldOK" TargetMode="External"/><Relationship Id="rId121" Type="http://schemas.openxmlformats.org/officeDocument/2006/relationships/hyperlink" Target="http://www.bioinformatics.babraham.ac.uk/projects/trim_galore/" TargetMode="External"/><Relationship Id="rId142" Type="http://schemas.openxmlformats.org/officeDocument/2006/relationships/hyperlink" Target="http://paperpile.com/b/rzyHYs/7vnox" TargetMode="External"/><Relationship Id="rId163" Type="http://schemas.microsoft.com/office/2011/relationships/people" Target="people.xml"/><Relationship Id="rId3" Type="http://schemas.openxmlformats.org/officeDocument/2006/relationships/webSettings" Target="webSettings.xml"/><Relationship Id="rId25" Type="http://schemas.openxmlformats.org/officeDocument/2006/relationships/hyperlink" Target="https://paperpile.com/c/rzyHYs/4PMVo" TargetMode="External"/><Relationship Id="rId46" Type="http://schemas.openxmlformats.org/officeDocument/2006/relationships/hyperlink" Target="http://paperpile.com/b/9rF7w0/4XL3O" TargetMode="External"/><Relationship Id="rId67" Type="http://schemas.openxmlformats.org/officeDocument/2006/relationships/hyperlink" Target="http://paperpile.com/b/9rF7w0/7r4Nx" TargetMode="External"/><Relationship Id="rId116" Type="http://schemas.openxmlformats.org/officeDocument/2006/relationships/hyperlink" Target="http://paperpile.com/b/rzyHYs/5pdn6" TargetMode="External"/><Relationship Id="rId137" Type="http://schemas.openxmlformats.org/officeDocument/2006/relationships/hyperlink" Target="http://paperpile.com/b/rzyHYs/rLdII" TargetMode="External"/><Relationship Id="rId158" Type="http://schemas.openxmlformats.org/officeDocument/2006/relationships/hyperlink" Target="http://paperpile.com/b/rzyHYs/EmXzT" TargetMode="External"/><Relationship Id="rId20" Type="http://schemas.openxmlformats.org/officeDocument/2006/relationships/hyperlink" Target="https://paperpile.com/c/rzyHYs/dxoHw" TargetMode="External"/><Relationship Id="rId41" Type="http://schemas.openxmlformats.org/officeDocument/2006/relationships/hyperlink" Target="https://paperpile.com/c/rzyHYs/QCVQ" TargetMode="External"/><Relationship Id="rId62" Type="http://schemas.openxmlformats.org/officeDocument/2006/relationships/hyperlink" Target="http://paperpile.com/b/rzyHYs/32hV3" TargetMode="External"/><Relationship Id="rId83" Type="http://schemas.openxmlformats.org/officeDocument/2006/relationships/hyperlink" Target="http://paperpile.com/b/rzyHYs/UiyCm" TargetMode="External"/><Relationship Id="rId88" Type="http://schemas.openxmlformats.org/officeDocument/2006/relationships/hyperlink" Target="http://paperpile.com/b/rzyHYs/dQ9uw" TargetMode="External"/><Relationship Id="rId111" Type="http://schemas.openxmlformats.org/officeDocument/2006/relationships/hyperlink" Target="http://paperpile.com/b/rzyHYs/4PMVo" TargetMode="External"/><Relationship Id="rId132" Type="http://schemas.openxmlformats.org/officeDocument/2006/relationships/hyperlink" Target="http://paperpile.com/b/rzyHYs/FLSna" TargetMode="External"/><Relationship Id="rId153" Type="http://schemas.openxmlformats.org/officeDocument/2006/relationships/hyperlink" Target="http://paperpile.com/b/rzyHYs/GEtBj" TargetMode="External"/><Relationship Id="rId15" Type="http://schemas.openxmlformats.org/officeDocument/2006/relationships/hyperlink" Target="https://paperpile.com/c/rzyHYs/AfGf5" TargetMode="External"/><Relationship Id="rId36" Type="http://schemas.openxmlformats.org/officeDocument/2006/relationships/hyperlink" Target="https://paperpile.com/c/rzyHYs/JZQOr" TargetMode="External"/><Relationship Id="rId57" Type="http://schemas.openxmlformats.org/officeDocument/2006/relationships/hyperlink" Target="http://paperpile.com/b/rzyHYs/dxoHw" TargetMode="External"/><Relationship Id="rId106" Type="http://schemas.openxmlformats.org/officeDocument/2006/relationships/hyperlink" Target="http://paperpile.com/b/rzyHYs/jUtQr" TargetMode="External"/><Relationship Id="rId127" Type="http://schemas.openxmlformats.org/officeDocument/2006/relationships/hyperlink" Target="http://paperpile.com/b/rzyHYs/vstsb" TargetMode="External"/><Relationship Id="rId10" Type="http://schemas.openxmlformats.org/officeDocument/2006/relationships/hyperlink" Target="https://paperpile.com/c/rzyHYs/32hV3" TargetMode="External"/><Relationship Id="rId31" Type="http://schemas.openxmlformats.org/officeDocument/2006/relationships/hyperlink" Target="https://paperpile.com/c/rzyHYs/FLSna" TargetMode="External"/><Relationship Id="rId52" Type="http://schemas.openxmlformats.org/officeDocument/2006/relationships/hyperlink" Target="http://paperpile.com/b/9rF7w0/7r4Nx" TargetMode="External"/><Relationship Id="rId73" Type="http://schemas.openxmlformats.org/officeDocument/2006/relationships/hyperlink" Target="http://paperpile.com/b/OdBApH/pnInL" TargetMode="External"/><Relationship Id="rId78" Type="http://schemas.openxmlformats.org/officeDocument/2006/relationships/hyperlink" Target="http://paperpile.com/b/rzyHYs/QCVQ" TargetMode="External"/><Relationship Id="rId94" Type="http://schemas.openxmlformats.org/officeDocument/2006/relationships/hyperlink" Target="http://paperpile.com/b/rzyHYs/gldOK" TargetMode="External"/><Relationship Id="rId99" Type="http://schemas.openxmlformats.org/officeDocument/2006/relationships/hyperlink" Target="http://paperpile.com/b/rzyHYs/gldOK" TargetMode="External"/><Relationship Id="rId101" Type="http://schemas.openxmlformats.org/officeDocument/2006/relationships/hyperlink" Target="http://paperpile.com/b/rzyHYs/jUtQr" TargetMode="External"/><Relationship Id="rId122" Type="http://schemas.openxmlformats.org/officeDocument/2006/relationships/hyperlink" Target="http://paperpile.com/b/9rF7w0/QFTCB" TargetMode="External"/><Relationship Id="rId143" Type="http://schemas.openxmlformats.org/officeDocument/2006/relationships/hyperlink" Target="http://paperpile.com/b/rzyHYs/JZQOr" TargetMode="External"/><Relationship Id="rId148" Type="http://schemas.openxmlformats.org/officeDocument/2006/relationships/hyperlink" Target="http://paperpile.com/b/rzyHYs/JZQOr" TargetMode="External"/><Relationship Id="rId16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hyperlink" Target="https://paperpile.com/c/rzyHYs/AfGf5" TargetMode="External"/><Relationship Id="rId26" Type="http://schemas.openxmlformats.org/officeDocument/2006/relationships/hyperlink" Target="https://paperpile.com/c/rzyHYs/AfGf5" TargetMode="External"/><Relationship Id="rId47" Type="http://schemas.openxmlformats.org/officeDocument/2006/relationships/hyperlink" Target="http://paperpile.com/b/9rF7w0/4XL3O" TargetMode="External"/><Relationship Id="rId68" Type="http://schemas.openxmlformats.org/officeDocument/2006/relationships/hyperlink" Target="http://paperpile.com/b/9rF7w0/7r4Nx" TargetMode="External"/><Relationship Id="rId89" Type="http://schemas.openxmlformats.org/officeDocument/2006/relationships/hyperlink" Target="http://paperpile.com/b/rzyHYs/dQ9uw" TargetMode="External"/><Relationship Id="rId112" Type="http://schemas.openxmlformats.org/officeDocument/2006/relationships/hyperlink" Target="http://paperpile.com/b/rzyHYs/4PMVo" TargetMode="External"/><Relationship Id="rId133" Type="http://schemas.openxmlformats.org/officeDocument/2006/relationships/hyperlink" Target="http://paperpile.com/b/rzyHYs/rLdII" TargetMode="External"/><Relationship Id="rId154" Type="http://schemas.openxmlformats.org/officeDocument/2006/relationships/hyperlink" Target="http://paperpile.com/b/rzyHYs/GEtBj" TargetMode="External"/><Relationship Id="rId16" Type="http://schemas.openxmlformats.org/officeDocument/2006/relationships/hyperlink" Target="https://paperpile.com/c/rzyHYs/RhY2r" TargetMode="External"/><Relationship Id="rId37" Type="http://schemas.openxmlformats.org/officeDocument/2006/relationships/hyperlink" Target="https://paperpile.com/c/rzyHYs/GEtBj" TargetMode="External"/><Relationship Id="rId58" Type="http://schemas.openxmlformats.org/officeDocument/2006/relationships/hyperlink" Target="http://paperpile.com/b/rzyHYs/dxoHw" TargetMode="External"/><Relationship Id="rId79" Type="http://schemas.openxmlformats.org/officeDocument/2006/relationships/hyperlink" Target="http://paperpile.com/b/rzyHYs/RhY2r" TargetMode="External"/><Relationship Id="rId102" Type="http://schemas.openxmlformats.org/officeDocument/2006/relationships/hyperlink" Target="http://paperpile.com/b/rzyHYs/jUtQr" TargetMode="External"/><Relationship Id="rId123" Type="http://schemas.openxmlformats.org/officeDocument/2006/relationships/hyperlink" Target="http://paperpile.com/b/rzyHYs/vstsb" TargetMode="External"/><Relationship Id="rId144" Type="http://schemas.openxmlformats.org/officeDocument/2006/relationships/hyperlink" Target="http://paperpile.com/b/rzyHYs/JZQOr" TargetMode="External"/><Relationship Id="rId90" Type="http://schemas.openxmlformats.org/officeDocument/2006/relationships/hyperlink" Target="http://paperpile.com/b/rzyHYs/dQ9uw" TargetMode="External"/><Relationship Id="rId27" Type="http://schemas.openxmlformats.org/officeDocument/2006/relationships/hyperlink" Target="https://paperpile.com/c/rzyHYs/5pdn6" TargetMode="External"/><Relationship Id="rId48" Type="http://schemas.openxmlformats.org/officeDocument/2006/relationships/hyperlink" Target="http://paperpile.com/b/9rF7w0/4XL3O" TargetMode="External"/><Relationship Id="rId69" Type="http://schemas.openxmlformats.org/officeDocument/2006/relationships/hyperlink" Target="http://paperpile.com/b/OdBApH/pnInL" TargetMode="External"/><Relationship Id="rId113" Type="http://schemas.openxmlformats.org/officeDocument/2006/relationships/hyperlink" Target="http://paperpile.com/b/rzyHYs/4PMVo" TargetMode="External"/><Relationship Id="rId134" Type="http://schemas.openxmlformats.org/officeDocument/2006/relationships/hyperlink" Target="http://paperpile.com/b/rzyHYs/rLdII" TargetMode="External"/><Relationship Id="rId80" Type="http://schemas.openxmlformats.org/officeDocument/2006/relationships/hyperlink" Target="http://paperpile.com/b/rzyHYs/RhY2r" TargetMode="External"/><Relationship Id="rId155" Type="http://schemas.openxmlformats.org/officeDocument/2006/relationships/hyperlink" Target="http://paperpile.com/b/rzyHYs/EmXzT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3124</Words>
  <Characters>17811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2024-07-29T15:51:00Z</dcterms:created>
  <dcterms:modified xsi:type="dcterms:W3CDTF">2024-07-29T15:51:00Z</dcterms:modified>
</cp:coreProperties>
</file>